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64D" w14:textId="31AC322C" w:rsidR="0068468D" w:rsidRPr="00810FFA" w:rsidRDefault="007C0C8B" w:rsidP="00810FFA">
      <w:pPr>
        <w:jc w:val="right"/>
        <w:rPr>
          <w:b/>
          <w:bCs/>
          <w:smallCaps/>
          <w:lang w:val="en-US"/>
        </w:rPr>
      </w:pPr>
      <w:permStart w:id="1881496130" w:edGrp="everyone"/>
      <w:r>
        <w:rPr>
          <w:b/>
          <w:bCs/>
          <w:smallCaps/>
          <w:lang w:val="en-US"/>
        </w:rPr>
        <w:t>data</w:t>
      </w:r>
      <w:r w:rsidR="008F47C6" w:rsidRPr="00843B7B">
        <w:rPr>
          <w:b/>
          <w:bCs/>
          <w:smallCaps/>
          <w:lang w:val="en-US"/>
        </w:rPr>
        <w:t xml:space="preserve"> article template v</w:t>
      </w:r>
      <w:r w:rsidR="00211B0C" w:rsidRPr="00843B7B">
        <w:rPr>
          <w:b/>
          <w:bCs/>
          <w:smallCaps/>
          <w:lang w:val="en-US"/>
        </w:rPr>
        <w:t>.1</w:t>
      </w:r>
      <w:r w:rsidR="00282A9D">
        <w:rPr>
          <w:b/>
          <w:bCs/>
          <w:smallCaps/>
          <w:lang w:val="en-US"/>
        </w:rPr>
        <w:t>8</w:t>
      </w:r>
      <w:r w:rsidR="00211B0C" w:rsidRPr="00843B7B">
        <w:rPr>
          <w:b/>
          <w:bCs/>
          <w:smallCaps/>
          <w:lang w:val="en-US"/>
        </w:rPr>
        <w:t xml:space="preserve"> (</w:t>
      </w:r>
      <w:r w:rsidR="00783424">
        <w:rPr>
          <w:b/>
          <w:bCs/>
          <w:smallCaps/>
          <w:lang w:val="en-US"/>
        </w:rPr>
        <w:t>April</w:t>
      </w:r>
      <w:r w:rsidR="00211B0C" w:rsidRPr="00843B7B">
        <w:rPr>
          <w:b/>
          <w:bCs/>
          <w:smallCaps/>
          <w:lang w:val="en-US"/>
        </w:rPr>
        <w:t xml:space="preserve"> 202</w:t>
      </w:r>
      <w:r w:rsidR="00365A2E">
        <w:rPr>
          <w:b/>
          <w:bCs/>
          <w:smallCaps/>
          <w:lang w:val="en-US"/>
        </w:rPr>
        <w:t>4</w:t>
      </w:r>
      <w:r w:rsidR="00211B0C" w:rsidRPr="00843B7B">
        <w:rPr>
          <w:b/>
          <w:bCs/>
          <w:smallCaps/>
          <w:lang w:val="en-US"/>
        </w:rPr>
        <w:t xml:space="preserve">) </w:t>
      </w:r>
      <w:permEnd w:id="1881496130"/>
    </w:p>
    <w:p w14:paraId="68059DE6" w14:textId="4D759278" w:rsidR="001439C9" w:rsidRPr="009C2CC7" w:rsidRDefault="009C2CC7" w:rsidP="009C2CC7">
      <w:pPr>
        <w:pStyle w:val="Heading1"/>
      </w:pPr>
      <w:r>
        <w:t>ARTICLE INFORMATION</w:t>
      </w:r>
    </w:p>
    <w:p w14:paraId="30B95105" w14:textId="77777777" w:rsidR="000C2E6A" w:rsidRDefault="001439C9" w:rsidP="001439C9">
      <w:pPr>
        <w:rPr>
          <w:b/>
        </w:rPr>
      </w:pPr>
      <w:r w:rsidRPr="001439C9">
        <w:rPr>
          <w:b/>
        </w:rPr>
        <w:t>Article title</w:t>
      </w:r>
      <w:r w:rsidR="000C2E6A">
        <w:rPr>
          <w:b/>
        </w:rPr>
        <w:t xml:space="preserve"> </w:t>
      </w:r>
    </w:p>
    <w:p w14:paraId="27DBA5C2" w14:textId="2FCB9900" w:rsidR="001439C9" w:rsidRPr="000C2E6A" w:rsidRDefault="000C2E6A" w:rsidP="001439C9">
      <w:r w:rsidRPr="000C2E6A">
        <w:t>From Archives to AI: Residential Property Data Across Three Decades in Brunei Darussalam</w:t>
      </w:r>
    </w:p>
    <w:p w14:paraId="76FCEA41" w14:textId="77777777" w:rsidR="000C2E6A" w:rsidRDefault="001439C9" w:rsidP="001439C9">
      <w:pPr>
        <w:rPr>
          <w:b/>
        </w:rPr>
      </w:pPr>
      <w:r w:rsidRPr="001439C9">
        <w:rPr>
          <w:b/>
        </w:rPr>
        <w:t>Authors</w:t>
      </w:r>
      <w:r w:rsidR="000C2E6A">
        <w:rPr>
          <w:b/>
        </w:rPr>
        <w:t xml:space="preserve"> </w:t>
      </w:r>
    </w:p>
    <w:p w14:paraId="3F9055E5" w14:textId="306C8260" w:rsidR="001439C9" w:rsidRPr="000C2E6A" w:rsidRDefault="000C2E6A" w:rsidP="001439C9">
      <w:pPr>
        <w:rPr>
          <w:bCs/>
        </w:rPr>
      </w:pPr>
      <w:r w:rsidRPr="000C2E6A">
        <w:rPr>
          <w:bCs/>
        </w:rPr>
        <w:t xml:space="preserve">Haziq </w:t>
      </w:r>
      <w:del w:id="0" w:author="Haziq Jamil" w:date="2025-03-06T17:08:00Z" w16du:dateUtc="2025-03-06T09:08:00Z">
        <w:r w:rsidRPr="000C2E6A">
          <w:rPr>
            <w:bCs/>
          </w:rPr>
          <w:delText>Jamil*</w:delText>
        </w:r>
        <w:r w:rsidRPr="000C2E6A">
          <w:rPr>
            <w:bCs/>
            <w:vertAlign w:val="superscript"/>
          </w:rPr>
          <w:delText>,1</w:delText>
        </w:r>
        <w:r w:rsidRPr="000C2E6A">
          <w:rPr>
            <w:bCs/>
          </w:rPr>
          <w:delText>,</w:delText>
        </w:r>
      </w:del>
      <w:ins w:id="1" w:author="Haziq Jamil" w:date="2025-03-06T17:08:00Z" w16du:dateUtc="2025-03-06T09:08:00Z">
        <w:r w:rsidRPr="000C2E6A">
          <w:rPr>
            <w:bCs/>
          </w:rPr>
          <w:t>Jamil</w:t>
        </w:r>
        <w:r w:rsidR="00D61005">
          <w:rPr>
            <w:bCs/>
            <w:vertAlign w:val="superscript"/>
          </w:rPr>
          <w:t>a,</w:t>
        </w:r>
        <w:r w:rsidR="00D61005" w:rsidRPr="00D61005">
          <w:rPr>
            <w:bCs/>
          </w:rPr>
          <w:t>*</w:t>
        </w:r>
        <w:r w:rsidRPr="000C2E6A">
          <w:rPr>
            <w:bCs/>
          </w:rPr>
          <w:t>,</w:t>
        </w:r>
      </w:ins>
      <w:r w:rsidRPr="000C2E6A">
        <w:rPr>
          <w:bCs/>
        </w:rPr>
        <w:t xml:space="preserve"> Amira Barizah </w:t>
      </w:r>
      <w:del w:id="2" w:author="Haziq Jamil" w:date="2025-03-06T17:08:00Z" w16du:dateUtc="2025-03-06T09:08:00Z">
        <w:r w:rsidRPr="000C2E6A">
          <w:rPr>
            <w:bCs/>
          </w:rPr>
          <w:delText>Noorosmawie</w:delText>
        </w:r>
        <w:r w:rsidRPr="000C2E6A">
          <w:rPr>
            <w:bCs/>
            <w:vertAlign w:val="superscript"/>
          </w:rPr>
          <w:delText>1</w:delText>
        </w:r>
      </w:del>
      <w:ins w:id="3" w:author="Haziq Jamil" w:date="2025-03-06T17:08:00Z" w16du:dateUtc="2025-03-06T09:08:00Z">
        <w:r w:rsidRPr="000C2E6A">
          <w:rPr>
            <w:bCs/>
          </w:rPr>
          <w:t>Noorosmawie</w:t>
        </w:r>
        <w:r w:rsidR="00D61005">
          <w:rPr>
            <w:bCs/>
            <w:vertAlign w:val="superscript"/>
          </w:rPr>
          <w:t>a</w:t>
        </w:r>
      </w:ins>
      <w:r w:rsidRPr="000C2E6A">
        <w:rPr>
          <w:bCs/>
        </w:rPr>
        <w:t xml:space="preserve">, Hafeezul Waezz </w:t>
      </w:r>
      <w:del w:id="4" w:author="Haziq Jamil" w:date="2025-03-06T17:08:00Z" w16du:dateUtc="2025-03-06T09:08:00Z">
        <w:r w:rsidRPr="000C2E6A">
          <w:rPr>
            <w:bCs/>
          </w:rPr>
          <w:delText>Rabu</w:delText>
        </w:r>
        <w:r w:rsidRPr="000C2E6A">
          <w:rPr>
            <w:bCs/>
            <w:vertAlign w:val="superscript"/>
          </w:rPr>
          <w:delText>1</w:delText>
        </w:r>
      </w:del>
      <w:ins w:id="5" w:author="Haziq Jamil" w:date="2025-03-06T17:08:00Z" w16du:dateUtc="2025-03-06T09:08:00Z">
        <w:r w:rsidRPr="000C2E6A">
          <w:rPr>
            <w:bCs/>
          </w:rPr>
          <w:t>Rabu</w:t>
        </w:r>
        <w:r w:rsidR="00D61005">
          <w:rPr>
            <w:bCs/>
            <w:vertAlign w:val="superscript"/>
          </w:rPr>
          <w:t>a</w:t>
        </w:r>
      </w:ins>
      <w:r w:rsidRPr="000C2E6A">
        <w:rPr>
          <w:bCs/>
        </w:rPr>
        <w:t xml:space="preserve">, Lutfi Abdul </w:t>
      </w:r>
      <w:del w:id="6" w:author="Haziq Jamil" w:date="2025-03-06T17:08:00Z" w16du:dateUtc="2025-03-06T09:08:00Z">
        <w:r w:rsidRPr="000C2E6A">
          <w:rPr>
            <w:bCs/>
          </w:rPr>
          <w:delText>Razak</w:delText>
        </w:r>
        <w:r w:rsidR="0079526E" w:rsidRPr="000C2E6A">
          <w:rPr>
            <w:bCs/>
            <w:vertAlign w:val="superscript"/>
          </w:rPr>
          <w:delText>1</w:delText>
        </w:r>
      </w:del>
      <w:ins w:id="7" w:author="Haziq Jamil" w:date="2025-03-06T17:08:00Z" w16du:dateUtc="2025-03-06T09:08:00Z">
        <w:r w:rsidRPr="000C2E6A">
          <w:rPr>
            <w:bCs/>
          </w:rPr>
          <w:t>Razak</w:t>
        </w:r>
        <w:r w:rsidR="00D61005">
          <w:rPr>
            <w:bCs/>
            <w:vertAlign w:val="superscript"/>
          </w:rPr>
          <w:t>b</w:t>
        </w:r>
      </w:ins>
      <w:r w:rsidRPr="000C2E6A">
        <w:rPr>
          <w:bCs/>
        </w:rPr>
        <w:t xml:space="preserve"> </w:t>
      </w:r>
    </w:p>
    <w:p w14:paraId="5F0E3E31" w14:textId="5478F8D1" w:rsidR="000C2E6A" w:rsidRDefault="001439C9" w:rsidP="001439C9">
      <w:pPr>
        <w:rPr>
          <w:b/>
        </w:rPr>
      </w:pPr>
      <w:r w:rsidRPr="001439C9">
        <w:rPr>
          <w:b/>
        </w:rPr>
        <w:t>Affiliations</w:t>
      </w:r>
    </w:p>
    <w:p w14:paraId="435E8776" w14:textId="4DD2663B" w:rsidR="000C2E6A" w:rsidRDefault="000C2E6A" w:rsidP="001439C9">
      <w:del w:id="8" w:author="Haziq Jamil" w:date="2025-03-06T17:08:00Z" w16du:dateUtc="2025-03-06T09:08:00Z">
        <w:r w:rsidRPr="000C2E6A">
          <w:rPr>
            <w:vertAlign w:val="superscript"/>
          </w:rPr>
          <w:delText>1</w:delText>
        </w:r>
        <w:r w:rsidRPr="000C2E6A">
          <w:delText>Mathematical</w:delText>
        </w:r>
      </w:del>
      <w:ins w:id="9" w:author="Haziq Jamil" w:date="2025-03-06T17:08:00Z" w16du:dateUtc="2025-03-06T09:08:00Z">
        <w:r w:rsidR="00D61005">
          <w:rPr>
            <w:vertAlign w:val="superscript"/>
          </w:rPr>
          <w:t>a</w:t>
        </w:r>
        <w:r w:rsidRPr="000C2E6A">
          <w:t>Mathematical</w:t>
        </w:r>
      </w:ins>
      <w:r w:rsidRPr="000C2E6A">
        <w:t xml:space="preserve"> Sciences, Faculty of Science, Universiti Brunei Darussalam, Jalan Tungku Link, Bandar Seri Begawan BE1410, Brunei Darussalam</w:t>
      </w:r>
    </w:p>
    <w:p w14:paraId="68AE4B39" w14:textId="29BCF888" w:rsidR="00805245" w:rsidRPr="000C2E6A" w:rsidRDefault="00D61005" w:rsidP="001439C9">
      <w:pPr>
        <w:rPr>
          <w:ins w:id="10" w:author="Haziq Jamil" w:date="2025-03-06T17:08:00Z" w16du:dateUtc="2025-03-06T09:08:00Z"/>
        </w:rPr>
      </w:pPr>
      <w:ins w:id="11" w:author="Haziq Jamil" w:date="2025-03-06T17:08:00Z" w16du:dateUtc="2025-03-06T09:08:00Z">
        <w:r>
          <w:rPr>
            <w:vertAlign w:val="superscript"/>
          </w:rPr>
          <w:t>b</w:t>
        </w:r>
        <w:r w:rsidR="00805245">
          <w:t>UBD School of Business and Economics</w:t>
        </w:r>
        <w:r w:rsidR="00805245" w:rsidRPr="000C2E6A">
          <w:t>, Universiti Brunei Darussalam, Jalan Tungku Link, Bandar Seri Begawan BE1410, Brunei Darussalam</w:t>
        </w:r>
      </w:ins>
    </w:p>
    <w:p w14:paraId="06C83E36" w14:textId="7734E5BD" w:rsidR="001439C9" w:rsidRPr="001439C9" w:rsidRDefault="001439C9" w:rsidP="001439C9">
      <w:pPr>
        <w:rPr>
          <w:b/>
        </w:rPr>
      </w:pPr>
      <w:r w:rsidRPr="001439C9">
        <w:rPr>
          <w:b/>
        </w:rPr>
        <w:t>Corresponding author’s email address and Twitter handle</w:t>
      </w:r>
    </w:p>
    <w:p w14:paraId="049F4B3E" w14:textId="6A6EDC7E" w:rsidR="000C2E6A" w:rsidRDefault="000C2E6A" w:rsidP="001439C9">
      <w:hyperlink r:id="rId8" w:history="1">
        <w:r w:rsidRPr="000D1ECC">
          <w:rPr>
            <w:rStyle w:val="Hyperlink"/>
          </w:rPr>
          <w:t>haziq.jamil@ubd.edu.bn</w:t>
        </w:r>
      </w:hyperlink>
      <w:r>
        <w:t xml:space="preserve"> </w:t>
      </w:r>
    </w:p>
    <w:p w14:paraId="0E682192" w14:textId="484B1CDE" w:rsidR="001439C9" w:rsidRPr="001439C9" w:rsidRDefault="001439C9" w:rsidP="001439C9">
      <w:pPr>
        <w:rPr>
          <w:i/>
        </w:rPr>
      </w:pPr>
      <w:r w:rsidRPr="001439C9">
        <w:rPr>
          <w:b/>
        </w:rPr>
        <w:t>Keywords</w:t>
      </w:r>
    </w:p>
    <w:p w14:paraId="55320606" w14:textId="71FABCEF" w:rsidR="000C2E6A" w:rsidRPr="000C2E6A" w:rsidRDefault="000C2E6A" w:rsidP="001439C9">
      <w:pPr>
        <w:rPr>
          <w:i/>
          <w:iCs/>
        </w:rPr>
      </w:pPr>
      <w:r w:rsidRPr="000C2E6A">
        <w:rPr>
          <w:i/>
          <w:iCs/>
        </w:rPr>
        <w:t>Housing Market; Property Listings; Spatial Data; Web Scraping; Large Language Models; Brunei.</w:t>
      </w:r>
    </w:p>
    <w:p w14:paraId="6606DACC" w14:textId="4D948152" w:rsidR="001439C9" w:rsidRPr="001439C9" w:rsidRDefault="001439C9" w:rsidP="001439C9">
      <w:pPr>
        <w:rPr>
          <w:b/>
        </w:rPr>
      </w:pPr>
      <w:r w:rsidRPr="001439C9">
        <w:rPr>
          <w:b/>
        </w:rPr>
        <w:t>Abstract</w:t>
      </w:r>
    </w:p>
    <w:p w14:paraId="3A87E4B2" w14:textId="725B59FE" w:rsidR="0037122D" w:rsidRPr="0037122D" w:rsidRDefault="00A12387">
      <w:r w:rsidRPr="00A12387">
        <w:t xml:space="preserve">This article introduces the first publicly available data set for </w:t>
      </w:r>
      <w:del w:id="12" w:author="Haziq Jamil" w:date="2025-03-06T17:08:00Z" w16du:dateUtc="2025-03-06T09:08:00Z">
        <w:r w:rsidR="0037122D" w:rsidRPr="0037122D">
          <w:delText>analyzing</w:delText>
        </w:r>
      </w:del>
      <w:ins w:id="13" w:author="Haziq Jamil" w:date="2025-03-06T17:08:00Z" w16du:dateUtc="2025-03-06T09:08:00Z">
        <w:r w:rsidRPr="00A12387">
          <w:t>analysing</w:t>
        </w:r>
      </w:ins>
      <w:r w:rsidRPr="00A12387">
        <w:t xml:space="preserve"> the Brunei housing market, covering </w:t>
      </w:r>
      <w:del w:id="14" w:author="Haziq Jamil" w:date="2025-03-06T17:08:00Z" w16du:dateUtc="2025-03-06T09:08:00Z">
        <w:r w:rsidR="0037122D" w:rsidRPr="0037122D">
          <w:delText>31,495</w:delText>
        </w:r>
      </w:del>
      <w:ins w:id="15" w:author="Haziq Jamil" w:date="2025-03-06T17:08:00Z" w16du:dateUtc="2025-03-06T09:08:00Z">
        <w:r w:rsidRPr="00A12387">
          <w:t>more than 30,000</w:t>
        </w:r>
      </w:ins>
      <w:r w:rsidRPr="00A12387">
        <w:t xml:space="preserve"> property listings from 1993 to </w:t>
      </w:r>
      <w:del w:id="16" w:author="Haziq Jamil" w:date="2025-03-06T17:08:00Z" w16du:dateUtc="2025-03-06T09:08:00Z">
        <w:r w:rsidR="0037122D" w:rsidRPr="0037122D">
          <w:delText>2024</w:delText>
        </w:r>
      </w:del>
      <w:ins w:id="17" w:author="Haziq Jamil" w:date="2025-03-06T17:08:00Z" w16du:dateUtc="2025-03-06T09:08:00Z">
        <w:r w:rsidRPr="00A12387">
          <w:t>early 2025</w:t>
        </w:r>
      </w:ins>
      <w:r w:rsidRPr="00A12387">
        <w:t xml:space="preserve">.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w:t>
      </w:r>
      <w:del w:id="18" w:author="Haziq Jamil" w:date="2025-03-06T17:08:00Z" w16du:dateUtc="2025-03-06T09:08:00Z">
        <w:r w:rsidR="0037122D" w:rsidRPr="0037122D">
          <w:delText>cleaning</w:delText>
        </w:r>
      </w:del>
      <w:ins w:id="19" w:author="Haziq Jamil" w:date="2025-03-06T17:08:00Z" w16du:dateUtc="2025-03-06T09:08:00Z">
        <w:r w:rsidRPr="00A12387">
          <w:t>processing</w:t>
        </w:r>
      </w:ins>
      <w:r w:rsidRPr="00A12387">
        <w:t xml:space="preserve"> with Large Language Models (LLMs) to </w:t>
      </w:r>
      <w:del w:id="20" w:author="Haziq Jamil" w:date="2025-03-06T17:08:00Z" w16du:dateUtc="2025-03-06T09:08:00Z">
        <w:r w:rsidR="0037122D" w:rsidRPr="0037122D">
          <w:delText>structure unformatted</w:delText>
        </w:r>
      </w:del>
      <w:ins w:id="21" w:author="Haziq Jamil" w:date="2025-03-06T17:08:00Z" w16du:dateUtc="2025-03-06T09:08:00Z">
        <w:r w:rsidRPr="00A12387">
          <w:t>codify unstructured</w:t>
        </w:r>
      </w:ins>
      <w:r w:rsidRPr="00A12387">
        <w:t xml:space="preserve"> text. The data set enables spatial and temporal analysis, with potential applications in economics, urban planning, and real estate research. </w:t>
      </w:r>
      <w:del w:id="22" w:author="Haziq Jamil" w:date="2025-03-06T17:08:00Z" w16du:dateUtc="2025-03-06T09:08:00Z">
        <w:r w:rsidR="0037122D" w:rsidRPr="0037122D">
          <w:delText xml:space="preserve">While minor limitations exist, such as missing </w:delText>
        </w:r>
      </w:del>
      <w:ins w:id="23" w:author="Haziq Jamil" w:date="2025-03-06T17:08:00Z" w16du:dateUtc="2025-03-06T09:08:00Z">
        <w:r w:rsidRPr="00A12387">
          <w:t xml:space="preserve">Although listing prices are only a proxy for market </w:t>
        </w:r>
      </w:ins>
      <w:r w:rsidRPr="00A12387">
        <w:t xml:space="preserve">values and </w:t>
      </w:r>
      <w:del w:id="24" w:author="Haziq Jamil" w:date="2025-03-06T17:08:00Z" w16du:dateUtc="2025-03-06T09:08:00Z">
        <w:r w:rsidR="0037122D" w:rsidRPr="0037122D">
          <w:delText>spatial coverage bias toward the Brunei-Muara district</w:delText>
        </w:r>
      </w:del>
      <w:ins w:id="25" w:author="Haziq Jamil" w:date="2025-03-06T17:08:00Z" w16du:dateUtc="2025-03-06T09:08:00Z">
        <w:r w:rsidRPr="00A12387">
          <w:t>may deviate from actual sale prices due to negotiation dynamics and other factors</w:t>
        </w:r>
      </w:ins>
      <w:r w:rsidRPr="00A12387">
        <w:t xml:space="preserve">, this data set </w:t>
      </w:r>
      <w:ins w:id="26" w:author="Haziq Jamil" w:date="2025-03-06T17:08:00Z" w16du:dateUtc="2025-03-06T09:08:00Z">
        <w:r w:rsidRPr="00A12387">
          <w:t xml:space="preserve">still </w:t>
        </w:r>
      </w:ins>
      <w:r w:rsidRPr="00A12387">
        <w:t xml:space="preserve">provides a </w:t>
      </w:r>
      <w:del w:id="27" w:author="Haziq Jamil" w:date="2025-03-06T17:08:00Z" w16du:dateUtc="2025-03-06T09:08:00Z">
        <w:r w:rsidR="0037122D" w:rsidRPr="0037122D">
          <w:delText>robust foundation for exploring</w:delText>
        </w:r>
      </w:del>
      <w:ins w:id="28" w:author="Haziq Jamil" w:date="2025-03-06T17:08:00Z" w16du:dateUtc="2025-03-06T09:08:00Z">
        <w:r w:rsidRPr="00A12387">
          <w:t>valuable resource for quantitative analyses of</w:t>
        </w:r>
      </w:ins>
      <w:r w:rsidRPr="00A12387">
        <w:t xml:space="preserve"> housing market trends and</w:t>
      </w:r>
      <w:ins w:id="29" w:author="Haziq Jamil" w:date="2025-03-06T17:08:00Z" w16du:dateUtc="2025-03-06T09:08:00Z">
        <w:r w:rsidRPr="00A12387">
          <w:t xml:space="preserve"> for</w:t>
        </w:r>
      </w:ins>
      <w:r w:rsidRPr="00A12387">
        <w:t xml:space="preserve"> informing policy decisions.</w:t>
      </w:r>
    </w:p>
    <w:p w14:paraId="67254D57" w14:textId="7B14060E" w:rsidR="0046718D" w:rsidRPr="0046718D" w:rsidRDefault="001955DF" w:rsidP="0046718D">
      <w:pPr>
        <w:pStyle w:val="Heading1"/>
        <w:rPr>
          <w:rFonts w:asciiTheme="minorHAnsi" w:hAnsiTheme="minorHAnsi" w:cstheme="minorHAnsi"/>
          <w:b w:val="0"/>
          <w:bCs/>
          <w:i/>
          <w:iCs/>
          <w:color w:val="4472C4" w:themeColor="accent1"/>
          <w:sz w:val="20"/>
          <w:szCs w:val="20"/>
        </w:rPr>
      </w:pPr>
      <w:r>
        <w:lastRenderedPageBreak/>
        <w:t>SPECIFICATIONS TABLE</w:t>
      </w:r>
      <w:r w:rsidR="0046718D">
        <w:br/>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955DF" w:rsidRPr="001955DF" w14:paraId="2544B580" w14:textId="77777777" w:rsidTr="006E2F5D">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A7E3C0A" w14:textId="77777777" w:rsidR="001955DF" w:rsidRPr="001955DF" w:rsidRDefault="001955DF" w:rsidP="001955DF">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7D22E3E" w14:textId="360245E3" w:rsidR="001955DF" w:rsidRPr="00CE0746" w:rsidRDefault="00CE0746" w:rsidP="001955DF">
            <w:pPr>
              <w:rPr>
                <w:rFonts w:ascii="Calibri" w:hAnsi="Calibri" w:cs="Calibri"/>
                <w:color w:val="000000"/>
              </w:rPr>
            </w:pPr>
            <w:r>
              <w:rPr>
                <w:rFonts w:ascii="Calibri" w:hAnsi="Calibri" w:cs="Calibri"/>
                <w:color w:val="000000"/>
              </w:rPr>
              <w:t>Real Estate Economics</w:t>
            </w:r>
          </w:p>
        </w:tc>
      </w:tr>
      <w:tr w:rsidR="001955DF" w:rsidRPr="001955DF" w14:paraId="5B1B03A7"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7F3B316" w14:textId="77777777" w:rsidR="001955DF" w:rsidRPr="001955DF" w:rsidRDefault="001955DF" w:rsidP="001955DF">
            <w:pPr>
              <w:rPr>
                <w:b/>
                <w:color w:val="000000" w:themeColor="text1"/>
              </w:rPr>
            </w:pPr>
            <w:r w:rsidRPr="001955DF">
              <w:rPr>
                <w:b/>
                <w:color w:val="000000" w:themeColor="text1"/>
              </w:rPr>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B2A26B0" w14:textId="1B4219CF" w:rsidR="001955DF" w:rsidRPr="00CE0746" w:rsidRDefault="00CE0746" w:rsidP="001955DF">
            <w:pPr>
              <w:rPr>
                <w:i/>
                <w:color w:val="4472C4" w:themeColor="accent1"/>
                <w:lang w:val="en-US"/>
              </w:rPr>
            </w:pPr>
            <w:r w:rsidRPr="00CE0746">
              <w:rPr>
                <w:color w:val="000000" w:themeColor="text1"/>
              </w:rPr>
              <w:t>Residential property data across three decades in Brunei for spatial, temporal, and economic analysis.</w:t>
            </w:r>
          </w:p>
        </w:tc>
      </w:tr>
      <w:tr w:rsidR="001955DF" w:rsidRPr="001955DF" w14:paraId="58F36373"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CB2F2D4" w14:textId="77777777" w:rsidR="001955DF" w:rsidRPr="001955DF" w:rsidRDefault="001955DF" w:rsidP="001955DF">
            <w:pPr>
              <w:rPr>
                <w:b/>
                <w:color w:val="000000" w:themeColor="text1"/>
              </w:rPr>
            </w:pPr>
            <w:r w:rsidRPr="001955DF">
              <w:rPr>
                <w:b/>
                <w:color w:val="000000" w:themeColor="text1"/>
              </w:rPr>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C6B3C42" w14:textId="06D6E075" w:rsidR="00CE0746" w:rsidRPr="001955DF" w:rsidRDefault="00CE0746" w:rsidP="006E2F5D">
            <w:pPr>
              <w:spacing w:after="0"/>
              <w:rPr>
                <w:color w:val="000000" w:themeColor="text1"/>
              </w:rPr>
            </w:pPr>
            <w:r>
              <w:rPr>
                <w:color w:val="000000" w:themeColor="text1"/>
              </w:rPr>
              <w:t>Table (Raw) in Comma Separated Values (CSV) format.</w:t>
            </w:r>
          </w:p>
        </w:tc>
      </w:tr>
      <w:tr w:rsidR="001955DF" w:rsidRPr="001955DF" w14:paraId="37A9FE93" w14:textId="77777777" w:rsidTr="001D3CCF">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3B2AD1" w14:textId="77777777" w:rsidR="001955DF" w:rsidRPr="001955DF" w:rsidRDefault="001955DF" w:rsidP="001955DF">
            <w:pPr>
              <w:rPr>
                <w:b/>
                <w:color w:val="000000" w:themeColor="text1"/>
              </w:rPr>
            </w:pPr>
            <w:r w:rsidRPr="001955DF">
              <w:rPr>
                <w:b/>
                <w:color w:val="000000" w:themeColor="text1"/>
              </w:rPr>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0903766" w14:textId="79A31E24" w:rsidR="00CE0746" w:rsidRPr="001955DF" w:rsidRDefault="00CE0746" w:rsidP="001955DF">
            <w:pPr>
              <w:rPr>
                <w:i/>
                <w:color w:val="4472C4" w:themeColor="accent1"/>
              </w:rPr>
            </w:pPr>
            <w:r>
              <w:rPr>
                <w:iCs/>
              </w:rPr>
              <w:t>The d</w:t>
            </w:r>
            <w:r w:rsidRPr="00CE0746">
              <w:rPr>
                <w:iCs/>
              </w:rPr>
              <w:t>ata were collected via manual transcription from newspaper advertisements and automated web scraping using R software (rvest package). Large Language Models (</w:t>
            </w:r>
            <w:del w:id="30" w:author="Haziq Jamil" w:date="2025-03-06T17:08:00Z" w16du:dateUtc="2025-03-06T09:08:00Z">
              <w:r w:rsidRPr="00CE0746">
                <w:rPr>
                  <w:iCs/>
                </w:rPr>
                <w:delText>Llama 3.1</w:delText>
              </w:r>
            </w:del>
            <w:ins w:id="31" w:author="Haziq Jamil" w:date="2025-03-06T17:08:00Z" w16du:dateUtc="2025-03-06T09:08:00Z">
              <w:r w:rsidR="00F82553">
                <w:rPr>
                  <w:iCs/>
                </w:rPr>
                <w:t>DeepSeek R1 Distilled Qwen</w:t>
              </w:r>
              <w:r w:rsidRPr="00CE0746">
                <w:rPr>
                  <w:iCs/>
                </w:rPr>
                <w:t xml:space="preserve"> </w:t>
              </w:r>
              <w:r w:rsidR="00F82553">
                <w:rPr>
                  <w:iCs/>
                </w:rPr>
                <w:t>14B</w:t>
              </w:r>
            </w:ins>
            <w:r w:rsidRPr="00CE0746">
              <w:rPr>
                <w:iCs/>
              </w:rPr>
              <w:t xml:space="preserve"> via </w:t>
            </w:r>
            <w:del w:id="32" w:author="Haziq Jamil" w:date="2025-03-06T17:08:00Z" w16du:dateUtc="2025-03-06T09:08:00Z">
              <w:r w:rsidRPr="00CE0746">
                <w:rPr>
                  <w:iCs/>
                </w:rPr>
                <w:delText>tidychatmodels in R</w:delText>
              </w:r>
            </w:del>
            <w:ins w:id="33" w:author="Haziq Jamil" w:date="2025-03-06T17:08:00Z" w16du:dateUtc="2025-03-06T09:08:00Z">
              <w:r w:rsidR="00E7317D">
                <w:rPr>
                  <w:iCs/>
                </w:rPr>
                <w:t>Ollama</w:t>
              </w:r>
            </w:ins>
            <w:r w:rsidRPr="00CE0746">
              <w:rPr>
                <w:iCs/>
              </w:rPr>
              <w:t xml:space="preserve">) were employed to </w:t>
            </w:r>
            <w:del w:id="34" w:author="Haziq Jamil" w:date="2025-03-06T17:08:00Z" w16du:dateUtc="2025-03-06T09:08:00Z">
              <w:r w:rsidRPr="00CE0746">
                <w:rPr>
                  <w:iCs/>
                </w:rPr>
                <w:delText>clean</w:delText>
              </w:r>
            </w:del>
            <w:ins w:id="35" w:author="Haziq Jamil" w:date="2025-03-06T17:08:00Z" w16du:dateUtc="2025-03-06T09:08:00Z">
              <w:r w:rsidR="00522893">
                <w:rPr>
                  <w:iCs/>
                </w:rPr>
                <w:t>process</w:t>
              </w:r>
            </w:ins>
            <w:r w:rsidRPr="00CE0746">
              <w:rPr>
                <w:iCs/>
              </w:rPr>
              <w:t xml:space="preserve"> unstructured text into structured formats. Inclusion criteria focused on property listings with price, location, and type, while duplicates were removed. Spatial data were </w:t>
            </w:r>
            <w:del w:id="36" w:author="Haziq Jamil" w:date="2025-03-06T17:08:00Z" w16du:dateUtc="2025-03-06T09:08:00Z">
              <w:r w:rsidRPr="00CE0746">
                <w:rPr>
                  <w:iCs/>
                </w:rPr>
                <w:delText>harmonized</w:delText>
              </w:r>
            </w:del>
            <w:ins w:id="37" w:author="Haziq Jamil" w:date="2025-03-06T17:08:00Z" w16du:dateUtc="2025-03-06T09:08:00Z">
              <w:r w:rsidRPr="00CE0746">
                <w:rPr>
                  <w:iCs/>
                </w:rPr>
                <w:t>harmoni</w:t>
              </w:r>
              <w:r w:rsidR="00364DA7">
                <w:rPr>
                  <w:iCs/>
                </w:rPr>
                <w:t>s</w:t>
              </w:r>
              <w:r w:rsidRPr="00CE0746">
                <w:rPr>
                  <w:iCs/>
                </w:rPr>
                <w:t>ed</w:t>
              </w:r>
            </w:ins>
            <w:r w:rsidRPr="00CE0746">
              <w:rPr>
                <w:iCs/>
              </w:rPr>
              <w:t xml:space="preserve"> to match official administrative boundaries for consistency. </w:t>
            </w:r>
          </w:p>
        </w:tc>
      </w:tr>
      <w:tr w:rsidR="001955DF" w:rsidRPr="001955DF" w14:paraId="5F006001" w14:textId="77777777" w:rsidTr="0088414C">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F9821ED" w14:textId="77777777" w:rsidR="001955DF" w:rsidRPr="001955DF" w:rsidRDefault="001955DF" w:rsidP="001955DF">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0956995" w14:textId="7C89B47D" w:rsidR="001955DF" w:rsidRPr="004715B1" w:rsidRDefault="004715B1" w:rsidP="001955DF">
            <w:pPr>
              <w:rPr>
                <w:color w:val="000000" w:themeColor="text1"/>
              </w:rPr>
            </w:pPr>
            <w:r>
              <w:rPr>
                <w:color w:val="000000" w:themeColor="text1"/>
              </w:rPr>
              <w:t xml:space="preserve">The data were collected in Brunei Darussalam and are stored in </w:t>
            </w:r>
            <w:del w:id="38" w:author="Haziq Jamil" w:date="2025-03-06T17:08:00Z" w16du:dateUtc="2025-03-06T09:08:00Z">
              <w:r>
                <w:rPr>
                  <w:color w:val="000000" w:themeColor="text1"/>
                </w:rPr>
                <w:delText>a</w:delText>
              </w:r>
            </w:del>
            <w:ins w:id="39" w:author="Haziq Jamil" w:date="2025-03-06T17:08:00Z" w16du:dateUtc="2025-03-06T09:08:00Z">
              <w:r>
                <w:rPr>
                  <w:color w:val="000000" w:themeColor="text1"/>
                </w:rPr>
                <w:t>a</w:t>
              </w:r>
              <w:r w:rsidR="00D57FEA">
                <w:rPr>
                  <w:color w:val="000000" w:themeColor="text1"/>
                </w:rPr>
                <w:t>n online</w:t>
              </w:r>
            </w:ins>
            <w:r w:rsidR="00D57FEA">
              <w:rPr>
                <w:color w:val="000000" w:themeColor="text1"/>
              </w:rPr>
              <w:t xml:space="preserve"> </w:t>
            </w:r>
            <w:r>
              <w:rPr>
                <w:color w:val="000000" w:themeColor="text1"/>
              </w:rPr>
              <w:t xml:space="preserve">public </w:t>
            </w:r>
            <w:del w:id="40" w:author="Haziq Jamil" w:date="2025-03-06T17:08:00Z" w16du:dateUtc="2025-03-06T09:08:00Z">
              <w:r>
                <w:rPr>
                  <w:color w:val="000000" w:themeColor="text1"/>
                </w:rPr>
                <w:delText>GitHub</w:delText>
              </w:r>
            </w:del>
            <w:r>
              <w:rPr>
                <w:color w:val="000000" w:themeColor="text1"/>
              </w:rPr>
              <w:t xml:space="preserve"> repository.</w:t>
            </w:r>
          </w:p>
        </w:tc>
      </w:tr>
      <w:tr w:rsidR="001955DF" w:rsidRPr="001955DF" w14:paraId="2BF6F8CA" w14:textId="77777777" w:rsidTr="009D5F0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2C6FEF44" w14:textId="77777777" w:rsidR="001955DF" w:rsidRPr="001955DF" w:rsidRDefault="001955DF" w:rsidP="001955DF">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7390C5E" w14:textId="49DE150D" w:rsidR="001955DF" w:rsidRPr="001955DF" w:rsidRDefault="001955DF" w:rsidP="001955DF">
            <w:pPr>
              <w:rPr>
                <w:color w:val="000000" w:themeColor="text1"/>
              </w:rPr>
            </w:pPr>
            <w:r w:rsidRPr="001955DF">
              <w:rPr>
                <w:color w:val="000000" w:themeColor="text1"/>
              </w:rPr>
              <w:t xml:space="preserve">Repository name: </w:t>
            </w:r>
            <w:del w:id="41" w:author="Haziq Jamil" w:date="2025-03-06T17:08:00Z" w16du:dateUtc="2025-03-06T09:08:00Z">
              <w:r w:rsidR="004715B1">
                <w:rPr>
                  <w:color w:val="000000" w:themeColor="text1"/>
                </w:rPr>
                <w:delText>GitHub/Bruneiverse</w:delText>
              </w:r>
            </w:del>
            <w:ins w:id="42" w:author="Haziq Jamil" w:date="2025-03-06T17:08:00Z" w16du:dateUtc="2025-03-06T09:08:00Z">
              <w:r w:rsidR="00AB6646">
                <w:rPr>
                  <w:color w:val="000000" w:themeColor="text1"/>
                </w:rPr>
                <w:t>Zenodo</w:t>
              </w:r>
            </w:ins>
          </w:p>
          <w:p w14:paraId="24971291" w14:textId="67DA64DE" w:rsidR="001955DF" w:rsidRPr="001955DF" w:rsidRDefault="001955DF" w:rsidP="001955DF">
            <w:pPr>
              <w:rPr>
                <w:color w:val="4472C4" w:themeColor="accent1"/>
              </w:rPr>
            </w:pPr>
            <w:r w:rsidRPr="001955DF">
              <w:rPr>
                <w:color w:val="000000" w:themeColor="text1"/>
              </w:rPr>
              <w:t>Data identification number</w:t>
            </w:r>
            <w:r w:rsidR="007E5D40" w:rsidRPr="007E5D40">
              <w:rPr>
                <w:color w:val="000000" w:themeColor="text1"/>
              </w:rPr>
              <w:t>:</w:t>
            </w:r>
            <w:r w:rsidR="00AF5D54">
              <w:rPr>
                <w:color w:val="4472C4" w:themeColor="accent1"/>
              </w:rPr>
              <w:t xml:space="preserve"> </w:t>
            </w:r>
            <w:del w:id="43" w:author="Haziq Jamil" w:date="2025-03-06T17:08:00Z" w16du:dateUtc="2025-03-06T09:08:00Z">
              <w:r w:rsidR="004715B1" w:rsidRPr="004715B1">
                <w:delText>N/A</w:delText>
              </w:r>
            </w:del>
            <w:ins w:id="44" w:author="Haziq Jamil" w:date="2025-03-06T17:08:00Z" w16du:dateUtc="2025-03-06T09:08:00Z">
              <w:r w:rsidR="00AB6646" w:rsidRPr="00AB6646">
                <w:t>14978544</w:t>
              </w:r>
            </w:ins>
          </w:p>
          <w:p w14:paraId="0FC5A27B" w14:textId="405C8DFD" w:rsidR="001955DF" w:rsidRPr="004715B1" w:rsidRDefault="001955DF" w:rsidP="001955DF">
            <w:pPr>
              <w:rPr>
                <w:bCs/>
                <w:color w:val="4472C4" w:themeColor="accent1"/>
              </w:rPr>
            </w:pPr>
            <w:del w:id="45" w:author="Haziq Jamil" w:date="2025-03-06T17:08:00Z" w16du:dateUtc="2025-03-06T09:08:00Z">
              <w:r w:rsidRPr="001955DF">
                <w:rPr>
                  <w:color w:val="000000" w:themeColor="text1"/>
                </w:rPr>
                <w:delText>Direct URL to data:</w:delText>
              </w:r>
              <w:r w:rsidRPr="001955DF">
                <w:rPr>
                  <w:b/>
                  <w:color w:val="000000" w:themeColor="text1"/>
                </w:rPr>
                <w:delText xml:space="preserve"> </w:delText>
              </w:r>
              <w:r w:rsidR="004715B1">
                <w:fldChar w:fldCharType="begin"/>
              </w:r>
              <w:r w:rsidR="004715B1">
                <w:delInstrText>HYPERLINK "https://bruneiverse.github.io/house-data/data/hspbn_2024-12-12.csv"</w:delInstrText>
              </w:r>
              <w:r w:rsidR="004715B1">
                <w:fldChar w:fldCharType="separate"/>
              </w:r>
              <w:r w:rsidR="004715B1" w:rsidRPr="000D1ECC">
                <w:rPr>
                  <w:rStyle w:val="Hyperlink"/>
                  <w:bCs/>
                </w:rPr>
                <w:delText>https://bruneiverse.github.io/house-data/data/hspbn_2024-12-12.csv</w:delText>
              </w:r>
              <w:r w:rsidR="004715B1">
                <w:fldChar w:fldCharType="end"/>
              </w:r>
              <w:r w:rsidR="004715B1">
                <w:rPr>
                  <w:bCs/>
                  <w:color w:val="000000" w:themeColor="text1"/>
                </w:rPr>
                <w:delText xml:space="preserve"> </w:delText>
              </w:r>
            </w:del>
            <w:ins w:id="46" w:author="Haziq Jamil" w:date="2025-03-06T17:08:00Z" w16du:dateUtc="2025-03-06T09:08:00Z">
              <w:r w:rsidRPr="001955DF">
                <w:rPr>
                  <w:color w:val="000000" w:themeColor="text1"/>
                </w:rPr>
                <w:t>Direct URL to data:</w:t>
              </w:r>
              <w:r w:rsidRPr="001955DF">
                <w:rPr>
                  <w:b/>
                  <w:color w:val="000000" w:themeColor="text1"/>
                </w:rPr>
                <w:t xml:space="preserve"> </w:t>
              </w:r>
              <w:r w:rsidR="00AB6646">
                <w:fldChar w:fldCharType="begin"/>
              </w:r>
              <w:r w:rsidR="00AB6646">
                <w:instrText>HYPERLINK "https://doi.org/10.5281/zenodo.14978544"</w:instrText>
              </w:r>
              <w:r w:rsidR="00AB6646">
                <w:fldChar w:fldCharType="separate"/>
              </w:r>
              <w:r w:rsidR="00AB6646" w:rsidRPr="000877D7">
                <w:rPr>
                  <w:rStyle w:val="Hyperlink"/>
                </w:rPr>
                <w:t>https://doi.org/10.5281/zenodo.14978544</w:t>
              </w:r>
              <w:r w:rsidR="00AB6646">
                <w:fldChar w:fldCharType="end"/>
              </w:r>
              <w:r w:rsidR="00AB6646">
                <w:t xml:space="preserve"> </w:t>
              </w:r>
            </w:ins>
          </w:p>
        </w:tc>
      </w:tr>
      <w:tr w:rsidR="001955DF" w:rsidRPr="001955DF" w14:paraId="134FDB4E" w14:textId="77777777" w:rsidTr="005B3DD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CB32863" w14:textId="77777777" w:rsidR="001955DF" w:rsidRPr="001955DF" w:rsidRDefault="001955DF" w:rsidP="001955DF">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20E8D4E" w14:textId="37B7A5BA" w:rsidR="001955DF" w:rsidRPr="004A0B32" w:rsidRDefault="004A0B32" w:rsidP="001D38D1">
            <w:pPr>
              <w:rPr>
                <w:color w:val="000000" w:themeColor="text1"/>
              </w:rPr>
            </w:pPr>
            <w:r>
              <w:rPr>
                <w:color w:val="000000" w:themeColor="text1"/>
              </w:rPr>
              <w:t>None.</w:t>
            </w:r>
          </w:p>
        </w:tc>
      </w:tr>
    </w:tbl>
    <w:p w14:paraId="1116AB89" w14:textId="77777777" w:rsidR="009C2CC7" w:rsidRPr="009C2CC7" w:rsidRDefault="009C2CC7">
      <w:pPr>
        <w:rPr>
          <w:color w:val="4472C4" w:themeColor="accent1"/>
        </w:rPr>
      </w:pPr>
    </w:p>
    <w:p w14:paraId="38ABECB8" w14:textId="0A8B5ECE" w:rsidR="002522A8" w:rsidRPr="00235CD6" w:rsidRDefault="00907752" w:rsidP="00165291">
      <w:pPr>
        <w:pStyle w:val="Heading1"/>
        <w:rPr>
          <w:lang w:val="en-US"/>
        </w:rPr>
      </w:pPr>
      <w:r w:rsidRPr="00235CD6">
        <w:rPr>
          <w:lang w:val="en-US"/>
        </w:rPr>
        <w:t>VALUE OF THE DATA</w:t>
      </w:r>
    </w:p>
    <w:p w14:paraId="56EF6DF0" w14:textId="47DAD5C1" w:rsidR="009A049E" w:rsidRDefault="008A1CCF" w:rsidP="009A049E">
      <w:pPr>
        <w:numPr>
          <w:ilvl w:val="0"/>
          <w:numId w:val="7"/>
        </w:numPr>
      </w:pPr>
      <w:del w:id="47" w:author="Haziq Jamil" w:date="2025-03-06T17:08:00Z" w16du:dateUtc="2025-03-06T09:08:00Z">
        <w:r>
          <w:rPr>
            <w:b/>
            <w:bCs/>
          </w:rPr>
          <w:delText xml:space="preserve">First </w:delText>
        </w:r>
      </w:del>
      <w:ins w:id="48" w:author="Haziq Jamil" w:date="2025-03-06T17:08:00Z" w16du:dateUtc="2025-03-06T09:08:00Z">
        <w:r w:rsidR="009A049E">
          <w:rPr>
            <w:b/>
            <w:bCs/>
          </w:rPr>
          <w:t>A first-</w:t>
        </w:r>
      </w:ins>
      <w:r w:rsidR="009A049E">
        <w:rPr>
          <w:b/>
          <w:bCs/>
        </w:rPr>
        <w:t>of</w:t>
      </w:r>
      <w:del w:id="49" w:author="Haziq Jamil" w:date="2025-03-06T17:08:00Z" w16du:dateUtc="2025-03-06T09:08:00Z">
        <w:r>
          <w:rPr>
            <w:b/>
            <w:bCs/>
          </w:rPr>
          <w:delText xml:space="preserve"> </w:delText>
        </w:r>
      </w:del>
      <w:ins w:id="50" w:author="Haziq Jamil" w:date="2025-03-06T17:08:00Z" w16du:dateUtc="2025-03-06T09:08:00Z">
        <w:r w:rsidR="009A049E">
          <w:rPr>
            <w:b/>
            <w:bCs/>
          </w:rPr>
          <w:t>-</w:t>
        </w:r>
      </w:ins>
      <w:r w:rsidR="009A049E">
        <w:rPr>
          <w:b/>
          <w:bCs/>
        </w:rPr>
        <w:t>its</w:t>
      </w:r>
      <w:del w:id="51" w:author="Haziq Jamil" w:date="2025-03-06T17:08:00Z" w16du:dateUtc="2025-03-06T09:08:00Z">
        <w:r>
          <w:rPr>
            <w:b/>
            <w:bCs/>
          </w:rPr>
          <w:delText xml:space="preserve"> </w:delText>
        </w:r>
      </w:del>
      <w:ins w:id="52" w:author="Haziq Jamil" w:date="2025-03-06T17:08:00Z" w16du:dateUtc="2025-03-06T09:08:00Z">
        <w:r w:rsidR="009A049E">
          <w:rPr>
            <w:b/>
            <w:bCs/>
          </w:rPr>
          <w:t>-</w:t>
        </w:r>
      </w:ins>
      <w:r w:rsidR="009A049E">
        <w:rPr>
          <w:b/>
          <w:bCs/>
        </w:rPr>
        <w:t xml:space="preserve">kind </w:t>
      </w:r>
      <w:ins w:id="53" w:author="Haziq Jamil" w:date="2025-03-06T17:08:00Z" w16du:dateUtc="2025-03-06T09:08:00Z">
        <w:r w:rsidR="009A049E">
          <w:rPr>
            <w:b/>
            <w:bCs/>
          </w:rPr>
          <w:t xml:space="preserve">data set </w:t>
        </w:r>
      </w:ins>
      <w:r w:rsidR="009A049E">
        <w:rPr>
          <w:b/>
          <w:bCs/>
        </w:rPr>
        <w:t>for Brunei</w:t>
      </w:r>
      <w:r w:rsidR="009A049E">
        <w:t xml:space="preserve">. This data set </w:t>
      </w:r>
      <w:del w:id="54" w:author="Haziq Jamil" w:date="2025-03-06T17:08:00Z" w16du:dateUtc="2025-03-06T09:08:00Z">
        <w:r>
          <w:delText xml:space="preserve">enables comprehensive spatial and temporal analysis of </w:delText>
        </w:r>
      </w:del>
      <w:ins w:id="55" w:author="Haziq Jamil" w:date="2025-03-06T17:08:00Z" w16du:dateUtc="2025-03-06T09:08:00Z">
        <w:r w:rsidR="009A049E">
          <w:t xml:space="preserve">is </w:t>
        </w:r>
      </w:ins>
      <w:r w:rsidR="009A049E">
        <w:t xml:space="preserve">the </w:t>
      </w:r>
      <w:del w:id="56" w:author="Haziq Jamil" w:date="2025-03-06T17:08:00Z" w16du:dateUtc="2025-03-06T09:08:00Z">
        <w:r>
          <w:delText xml:space="preserve">Brunei housing market. To our knowledge, no other </w:delText>
        </w:r>
      </w:del>
      <w:ins w:id="57" w:author="Haziq Jamil" w:date="2025-03-06T17:08:00Z" w16du:dateUtc="2025-03-06T09:08:00Z">
        <w:r w:rsidR="009A049E">
          <w:t xml:space="preserve">first </w:t>
        </w:r>
      </w:ins>
      <w:r w:rsidR="009A049E">
        <w:t xml:space="preserve">publicly available </w:t>
      </w:r>
      <w:del w:id="58" w:author="Haziq Jamil" w:date="2025-03-06T17:08:00Z" w16du:dateUtc="2025-03-06T09:08:00Z">
        <w:r>
          <w:delText>data set exists for this purpose, making it a significant contribution to housing market research.</w:delText>
        </w:r>
      </w:del>
      <w:ins w:id="59" w:author="Haziq Jamil" w:date="2025-03-06T17:08:00Z" w16du:dateUtc="2025-03-06T09:08:00Z">
        <w:r w:rsidR="009A049E">
          <w:t>compilation of Brunei’s residential property data, covering 31,116 listings from 1993 to early 2025.</w:t>
        </w:r>
      </w:ins>
      <w:r w:rsidR="009A049E">
        <w:t xml:space="preserve"> Previous studies on Brunei’s housing have </w:t>
      </w:r>
      <w:del w:id="60" w:author="Haziq Jamil" w:date="2025-03-06T17:08:00Z" w16du:dateUtc="2025-03-06T09:08:00Z">
        <w:r>
          <w:delText xml:space="preserve">been limited to </w:delText>
        </w:r>
      </w:del>
      <w:ins w:id="61" w:author="Haziq Jamil" w:date="2025-03-06T17:08:00Z" w16du:dateUtc="2025-03-06T09:08:00Z">
        <w:r w:rsidR="009A049E">
          <w:t xml:space="preserve">either relied on </w:t>
        </w:r>
      </w:ins>
      <w:r w:rsidR="009A049E">
        <w:t>recent or non-spatial data [1</w:t>
      </w:r>
      <w:del w:id="62" w:author="Haziq Jamil" w:date="2025-03-06T17:08:00Z" w16du:dateUtc="2025-03-06T09:08:00Z">
        <w:r>
          <w:delText>–3</w:delText>
        </w:r>
      </w:del>
      <w:ins w:id="63" w:author="Haziq Jamil" w:date="2025-03-06T17:08:00Z" w16du:dateUtc="2025-03-06T09:08:00Z">
        <w:r w:rsidR="009A049E">
          <w:t>,2</w:t>
        </w:r>
      </w:ins>
      <w:r w:rsidR="009A049E">
        <w:t xml:space="preserve">], or </w:t>
      </w:r>
      <w:ins w:id="64" w:author="Haziq Jamil" w:date="2025-03-06T17:08:00Z" w16du:dateUtc="2025-03-06T09:08:00Z">
        <w:r w:rsidR="009A049E">
          <w:t xml:space="preserve">have primarily employed </w:t>
        </w:r>
      </w:ins>
      <w:r w:rsidR="009A049E">
        <w:t xml:space="preserve">qualitative </w:t>
      </w:r>
      <w:del w:id="65" w:author="Haziq Jamil" w:date="2025-03-06T17:08:00Z" w16du:dateUtc="2025-03-06T09:08:00Z">
        <w:r>
          <w:delText>in nature</w:delText>
        </w:r>
      </w:del>
      <w:ins w:id="66" w:author="Haziq Jamil" w:date="2025-03-06T17:08:00Z" w16du:dateUtc="2025-03-06T09:08:00Z">
        <w:r w:rsidR="009A049E">
          <w:t>methods</w:t>
        </w:r>
      </w:ins>
      <w:r w:rsidR="009A049E">
        <w:t xml:space="preserve"> due to the </w:t>
      </w:r>
      <w:del w:id="67" w:author="Haziq Jamil" w:date="2025-03-06T17:08:00Z" w16du:dateUtc="2025-03-06T09:08:00Z">
        <w:r>
          <w:delText>lack</w:delText>
        </w:r>
      </w:del>
      <w:ins w:id="68" w:author="Haziq Jamil" w:date="2025-03-06T17:08:00Z" w16du:dateUtc="2025-03-06T09:08:00Z">
        <w:r w:rsidR="009A049E">
          <w:t>absence</w:t>
        </w:r>
      </w:ins>
      <w:r w:rsidR="009A049E">
        <w:t xml:space="preserve"> of </w:t>
      </w:r>
      <w:del w:id="69" w:author="Haziq Jamil" w:date="2025-03-06T17:08:00Z" w16du:dateUtc="2025-03-06T09:08:00Z">
        <w:r>
          <w:delText xml:space="preserve">a </w:delText>
        </w:r>
      </w:del>
      <w:r w:rsidR="009A049E">
        <w:t xml:space="preserve">structured data </w:t>
      </w:r>
      <w:del w:id="70" w:author="Haziq Jamil" w:date="2025-03-06T17:08:00Z" w16du:dateUtc="2025-03-06T09:08:00Z">
        <w:r>
          <w:delText>set [</w:delText>
        </w:r>
      </w:del>
      <w:ins w:id="71" w:author="Haziq Jamil" w:date="2025-03-06T17:08:00Z" w16du:dateUtc="2025-03-06T09:08:00Z">
        <w:r w:rsidR="009A049E">
          <w:t>[3,</w:t>
        </w:r>
      </w:ins>
      <w:r w:rsidR="009A049E">
        <w:t>4</w:t>
      </w:r>
      <w:del w:id="72" w:author="Haziq Jamil" w:date="2025-03-06T17:08:00Z" w16du:dateUtc="2025-03-06T09:08:00Z">
        <w:r>
          <w:delText>,5]. This aligns with the growing trend of using</w:delText>
        </w:r>
      </w:del>
      <w:ins w:id="73" w:author="Haziq Jamil" w:date="2025-03-06T17:08:00Z" w16du:dateUtc="2025-03-06T09:08:00Z">
        <w:r w:rsidR="009A049E">
          <w:t>]. Researchers may use this</w:t>
        </w:r>
      </w:ins>
      <w:r w:rsidR="009A049E">
        <w:t xml:space="preserve"> data </w:t>
      </w:r>
      <w:del w:id="74" w:author="Haziq Jamil" w:date="2025-03-06T17:08:00Z" w16du:dateUtc="2025-03-06T09:08:00Z">
        <w:r>
          <w:delText>analytics in the real estate industry [6,7].</w:delText>
        </w:r>
      </w:del>
      <w:ins w:id="75" w:author="Haziq Jamil" w:date="2025-03-06T17:08:00Z" w16du:dateUtc="2025-03-06T09:08:00Z">
        <w:r w:rsidR="009A049E">
          <w:t>to explore temporal variations in property listings and to compare housing characteristics across different regions within Brunei.</w:t>
        </w:r>
      </w:ins>
    </w:p>
    <w:p w14:paraId="2B27CF84" w14:textId="59B7D2BA" w:rsidR="009A049E" w:rsidRDefault="009A049E" w:rsidP="009A049E">
      <w:pPr>
        <w:numPr>
          <w:ilvl w:val="0"/>
          <w:numId w:val="7"/>
        </w:numPr>
      </w:pPr>
      <w:r>
        <w:rPr>
          <w:b/>
          <w:bCs/>
        </w:rPr>
        <w:lastRenderedPageBreak/>
        <w:t>Historical and spatial insights</w:t>
      </w:r>
      <w:r>
        <w:t xml:space="preserve">. </w:t>
      </w:r>
      <w:del w:id="76" w:author="Haziq Jamil" w:date="2025-03-06T17:08:00Z" w16du:dateUtc="2025-03-06T09:08:00Z">
        <w:r w:rsidR="008A1CCF">
          <w:delText>Covering data from 1993 to 2024</w:delText>
        </w:r>
      </w:del>
      <w:ins w:id="77" w:author="Haziq Jamil" w:date="2025-03-06T17:08:00Z" w16du:dateUtc="2025-03-06T09:08:00Z">
        <w:r>
          <w:t>Spanning over three decades</w:t>
        </w:r>
      </w:ins>
      <w:r>
        <w:t xml:space="preserve">, this data set </w:t>
      </w:r>
      <w:del w:id="78" w:author="Haziq Jamil" w:date="2025-03-06T17:08:00Z" w16du:dateUtc="2025-03-06T09:08:00Z">
        <w:r w:rsidR="008A1CCF">
          <w:delText>allows for the study</w:delText>
        </w:r>
      </w:del>
      <w:ins w:id="79" w:author="Haziq Jamil" w:date="2025-03-06T17:08:00Z" w16du:dateUtc="2025-03-06T09:08:00Z">
        <w:r>
          <w:t>enables analysis</w:t>
        </w:r>
      </w:ins>
      <w:r>
        <w:t xml:space="preserve"> of long-term housing trends </w:t>
      </w:r>
      <w:del w:id="80" w:author="Haziq Jamil" w:date="2025-03-06T17:08:00Z" w16du:dateUtc="2025-03-06T09:08:00Z">
        <w:r w:rsidR="008A1CCF">
          <w:delText xml:space="preserve">in Brunei. The spatial information available enables analysis </w:delText>
        </w:r>
      </w:del>
      <w:r>
        <w:t>at various administrative levels</w:t>
      </w:r>
      <w:ins w:id="81" w:author="Haziq Jamil" w:date="2025-03-06T17:08:00Z" w16du:dateUtc="2025-03-06T09:08:00Z">
        <w:r>
          <w:t xml:space="preserve"> in Brunei</w:t>
        </w:r>
      </w:ins>
      <w:r>
        <w:t xml:space="preserve">, providing insights into </w:t>
      </w:r>
      <w:del w:id="82" w:author="Haziq Jamil" w:date="2025-03-06T17:08:00Z" w16du:dateUtc="2025-03-06T09:08:00Z">
        <w:r w:rsidR="008A1CCF">
          <w:delText xml:space="preserve">local patterns and </w:delText>
        </w:r>
      </w:del>
      <w:r>
        <w:t xml:space="preserve">urban development </w:t>
      </w:r>
      <w:ins w:id="83" w:author="Haziq Jamil" w:date="2025-03-06T17:08:00Z" w16du:dateUtc="2025-03-06T09:08:00Z">
        <w:r>
          <w:t xml:space="preserve">patterns, regional differences, and the evolution of housing characteristics </w:t>
        </w:r>
      </w:ins>
      <w:r>
        <w:t xml:space="preserve">over time. This historical depth is particularly valuable given the lack of </w:t>
      </w:r>
      <w:del w:id="84" w:author="Haziq Jamil" w:date="2025-03-06T17:08:00Z" w16du:dateUtc="2025-03-06T09:08:00Z">
        <w:r w:rsidR="008A1CCF">
          <w:delText xml:space="preserve">previous </w:delText>
        </w:r>
      </w:del>
      <w:r>
        <w:t xml:space="preserve">data </w:t>
      </w:r>
      <w:del w:id="85" w:author="Haziq Jamil" w:date="2025-03-06T17:08:00Z" w16du:dateUtc="2025-03-06T09:08:00Z">
        <w:r w:rsidR="008A1CCF">
          <w:delText>before</w:delText>
        </w:r>
      </w:del>
      <w:ins w:id="86" w:author="Haziq Jamil" w:date="2025-03-06T17:08:00Z" w16du:dateUtc="2025-03-06T09:08:00Z">
        <w:r>
          <w:t>prior to</w:t>
        </w:r>
      </w:ins>
      <w:r>
        <w:t xml:space="preserve"> the establishment of the Residential Property Price Index (RPPI) [</w:t>
      </w:r>
      <w:del w:id="87" w:author="Haziq Jamil" w:date="2025-03-06T17:08:00Z" w16du:dateUtc="2025-03-06T09:08:00Z">
        <w:r w:rsidR="008A1CCF">
          <w:delText>8</w:delText>
        </w:r>
      </w:del>
      <w:ins w:id="88" w:author="Haziq Jamil" w:date="2025-03-06T17:08:00Z" w16du:dateUtc="2025-03-06T09:08:00Z">
        <w:r>
          <w:t>5</w:t>
        </w:r>
      </w:ins>
      <w:r>
        <w:t>] in 2015.</w:t>
      </w:r>
    </w:p>
    <w:p w14:paraId="7C1C12D7" w14:textId="77777777" w:rsidR="008A1CCF" w:rsidRDefault="008A1CCF" w:rsidP="008A1CCF">
      <w:pPr>
        <w:numPr>
          <w:ilvl w:val="0"/>
          <w:numId w:val="7"/>
        </w:numPr>
        <w:rPr>
          <w:del w:id="89" w:author="Haziq Jamil" w:date="2025-03-06T17:08:00Z" w16du:dateUtc="2025-03-06T09:08:00Z"/>
        </w:rPr>
      </w:pPr>
      <w:del w:id="90" w:author="Haziq Jamil" w:date="2025-03-06T17:08:00Z" w16du:dateUtc="2025-03-06T09:08:00Z">
        <w:r>
          <w:rPr>
            <w:b/>
            <w:bCs/>
          </w:rPr>
          <w:delText>Influence on economic and monetary policies</w:delText>
        </w:r>
        <w:r>
          <w:delText>. Analysing the real estate market is crucial because the RPPI can potentially play a key role in shaping monetary policy and assessing economic stability. Changes in RPPI signal inflationary pressures, providing guidance to the central bank decisions. Developing a house price index using advertised prices, as explored by [9], aligns with practices in other countries, such as the UK’s House Price Index developed by Rightmove PLC [10,11]. This data set demonstrates how computational methods can automate what is typically a time-consuming and labour-intensive process.</w:delText>
        </w:r>
      </w:del>
    </w:p>
    <w:p w14:paraId="1BA64B52" w14:textId="68D5E063" w:rsidR="009A049E" w:rsidRDefault="009A049E" w:rsidP="009A049E">
      <w:pPr>
        <w:numPr>
          <w:ilvl w:val="0"/>
          <w:numId w:val="7"/>
        </w:numPr>
        <w:rPr>
          <w:ins w:id="91" w:author="Haziq Jamil" w:date="2025-03-06T17:08:00Z" w16du:dateUtc="2025-03-06T09:08:00Z"/>
        </w:rPr>
      </w:pPr>
      <w:ins w:id="92" w:author="Haziq Jamil" w:date="2025-03-06T17:08:00Z" w16du:dateUtc="2025-03-06T09:08:00Z">
        <w:r>
          <w:rPr>
            <w:b/>
            <w:bCs/>
          </w:rPr>
          <w:t>Methodological innovation in data curation</w:t>
        </w:r>
        <w:r>
          <w:t>. The data collection process employs a unique combination of manual transcription from archival sources, automated web scraping, and AI-based data cleaning using Large Language Models (LLMs). This multi-method approach offers a reproducible framework for assembling complex data sets, which can be adapted for similar data collection efforts in other domains, thereby advancing best practices in the field.</w:t>
        </w:r>
      </w:ins>
    </w:p>
    <w:p w14:paraId="68BFFF35" w14:textId="77777777" w:rsidR="008A1CCF" w:rsidRDefault="009A049E" w:rsidP="008A1CCF">
      <w:pPr>
        <w:numPr>
          <w:ilvl w:val="0"/>
          <w:numId w:val="7"/>
        </w:numPr>
        <w:rPr>
          <w:del w:id="93" w:author="Haziq Jamil" w:date="2025-03-06T17:08:00Z" w16du:dateUtc="2025-03-06T09:08:00Z"/>
        </w:rPr>
      </w:pPr>
      <w:r>
        <w:rPr>
          <w:b/>
          <w:bCs/>
        </w:rPr>
        <w:t>Opportunities for handling of missing data</w:t>
      </w:r>
      <w:r>
        <w:t xml:space="preserve">. </w:t>
      </w:r>
      <w:del w:id="94" w:author="Haziq Jamil" w:date="2025-03-06T17:08:00Z" w16du:dateUtc="2025-03-06T09:08:00Z">
        <w:r w:rsidR="008A1CCF">
          <w:delText xml:space="preserve">While the data set has complete information for key variables such as price, date, and spatial variables, </w:delText>
        </w:r>
      </w:del>
      <w:ins w:id="95" w:author="Haziq Jamil" w:date="2025-03-06T17:08:00Z" w16du:dateUtc="2025-03-06T09:08:00Z">
        <w:r>
          <w:t xml:space="preserve">The data set includes instances of </w:t>
        </w:r>
      </w:ins>
      <w:r>
        <w:t xml:space="preserve">missing </w:t>
      </w:r>
      <w:del w:id="96" w:author="Haziq Jamil" w:date="2025-03-06T17:08:00Z" w16du:dateUtc="2025-03-06T09:08:00Z">
        <w:r w:rsidR="008A1CCF">
          <w:delText>information on</w:delText>
        </w:r>
      </w:del>
      <w:ins w:id="97" w:author="Haziq Jamil" w:date="2025-03-06T17:08:00Z" w16du:dateUtc="2025-03-06T09:08:00Z">
        <w:r>
          <w:t>data, particularly in</w:t>
        </w:r>
      </w:ins>
      <w:r>
        <w:t xml:space="preserve"> house characteristics</w:t>
      </w:r>
      <w:del w:id="98" w:author="Haziq Jamil" w:date="2025-03-06T17:08:00Z" w16du:dateUtc="2025-03-06T09:08:00Z">
        <w:r w:rsidR="008A1CCF">
          <w:delText xml:space="preserve"> creates</w:delText>
        </w:r>
      </w:del>
      <w:ins w:id="99" w:author="Haziq Jamil" w:date="2025-03-06T17:08:00Z" w16du:dateUtc="2025-03-06T09:08:00Z">
        <w:r>
          <w:t>, which present</w:t>
        </w:r>
      </w:ins>
      <w:r>
        <w:t xml:space="preserve"> opportunities for further research</w:t>
      </w:r>
      <w:del w:id="100" w:author="Haziq Jamil" w:date="2025-03-06T17:08:00Z" w16du:dateUtc="2025-03-06T09:08:00Z">
        <w:r w:rsidR="008A1CCF">
          <w:delText xml:space="preserve">. Evidently, house characteristics are inherently correlated (see </w:delText>
        </w:r>
        <w:r w:rsidR="008A1CCF">
          <w:fldChar w:fldCharType="begin"/>
        </w:r>
        <w:r w:rsidR="008A1CCF">
          <w:delInstrText>HYPERLINK \l "fig-corr" \h</w:delInstrText>
        </w:r>
        <w:r w:rsidR="008A1CCF">
          <w:fldChar w:fldCharType="separate"/>
        </w:r>
        <w:r w:rsidR="008A1CCF">
          <w:rPr>
            <w:rStyle w:val="Hyperlink"/>
          </w:rPr>
          <w:delText>Figure 6</w:delText>
        </w:r>
        <w:r w:rsidR="008A1CCF">
          <w:fldChar w:fldCharType="end"/>
        </w:r>
        <w:r w:rsidR="008A1CCF">
          <w:delText>), so imputation from observed correlations seems highly promising. With the spatial information present, this opens avenues</w:delText>
        </w:r>
      </w:del>
      <w:ins w:id="101" w:author="Haziq Jamil" w:date="2025-03-06T17:08:00Z" w16du:dateUtc="2025-03-06T09:08:00Z">
        <w:r>
          <w:t xml:space="preserve"> on data imputation techniques. Researchers may explore advanced statistical and machine learning methods to address missing values and improve data reliability. The structured format and detailed documentation of the data set support such methodological investigations, making it a valuable testbed</w:t>
        </w:r>
      </w:ins>
      <w:r>
        <w:t xml:space="preserve"> for developing </w:t>
      </w:r>
      <w:del w:id="102" w:author="Haziq Jamil" w:date="2025-03-06T17:08:00Z" w16du:dateUtc="2025-03-06T09:08:00Z">
        <w:r w:rsidR="008A1CCF">
          <w:delText xml:space="preserve">methodological </w:delText>
        </w:r>
      </w:del>
      <w:ins w:id="103" w:author="Haziq Jamil" w:date="2025-03-06T17:08:00Z" w16du:dateUtc="2025-03-06T09:08:00Z">
        <w:r>
          <w:t xml:space="preserve">and evaluating new </w:t>
        </w:r>
      </w:ins>
      <w:r>
        <w:t xml:space="preserve">approaches </w:t>
      </w:r>
      <w:del w:id="104" w:author="Haziq Jamil" w:date="2025-03-06T17:08:00Z" w16du:dateUtc="2025-03-06T09:08:00Z">
        <w:r w:rsidR="008A1CCF">
          <w:delText>for</w:delText>
        </w:r>
      </w:del>
      <w:ins w:id="105" w:author="Haziq Jamil" w:date="2025-03-06T17:08:00Z" w16du:dateUtc="2025-03-06T09:08:00Z">
        <w:r>
          <w:t>to</w:t>
        </w:r>
      </w:ins>
      <w:r>
        <w:t xml:space="preserve"> handling </w:t>
      </w:r>
      <w:del w:id="106" w:author="Haziq Jamil" w:date="2025-03-06T17:08:00Z" w16du:dateUtc="2025-03-06T09:08:00Z">
        <w:r w:rsidR="008A1CCF">
          <w:delText>missing data, encouraging innovation and exploration</w:delText>
        </w:r>
      </w:del>
      <w:ins w:id="107" w:author="Haziq Jamil" w:date="2025-03-06T17:08:00Z" w16du:dateUtc="2025-03-06T09:08:00Z">
        <w:r>
          <w:t>incomplete data</w:t>
        </w:r>
      </w:ins>
      <w:r>
        <w:t xml:space="preserve"> in </w:t>
      </w:r>
      <w:del w:id="108" w:author="Haziq Jamil" w:date="2025-03-06T17:08:00Z" w16du:dateUtc="2025-03-06T09:08:00Z">
        <w:r w:rsidR="008A1CCF">
          <w:delText>this area.</w:delText>
        </w:r>
      </w:del>
    </w:p>
    <w:p w14:paraId="67F52B7D" w14:textId="28AE84A6" w:rsidR="009A049E" w:rsidRDefault="008A1CCF" w:rsidP="009A049E">
      <w:pPr>
        <w:numPr>
          <w:ilvl w:val="0"/>
          <w:numId w:val="7"/>
        </w:numPr>
      </w:pPr>
      <w:del w:id="109" w:author="Haziq Jamil" w:date="2025-03-06T17:08:00Z" w16du:dateUtc="2025-03-06T09:08:00Z">
        <w:r>
          <w:rPr>
            <w:b/>
            <w:bCs/>
          </w:rPr>
          <w:delText>Application of Large Language Models (LLMs)</w:delText>
        </w:r>
        <w:r>
          <w:delText>. This project highlights an innovative use of Large Language Models (LLMs) for data cleaning. The LLM was employed to extract structured information from unstructured text descriptions, achieving an accuracy rate of 93%. This method significantly reduced the time and effort required for data cleaning. It can also be applied to other data sets with unstructured text, such as social media or document archives, to extract valuable information for analysis</w:delText>
        </w:r>
      </w:del>
      <w:ins w:id="110" w:author="Haziq Jamil" w:date="2025-03-06T17:08:00Z" w16du:dateUtc="2025-03-06T09:08:00Z">
        <w:r w:rsidR="009A049E">
          <w:t>real-world data sets</w:t>
        </w:r>
      </w:ins>
      <w:r w:rsidR="009A049E">
        <w:t>.</w:t>
      </w:r>
    </w:p>
    <w:p w14:paraId="2C9BB042" w14:textId="1152FD17" w:rsidR="00D93A5D" w:rsidRPr="00D93A5D" w:rsidRDefault="001A2291" w:rsidP="00165291">
      <w:pPr>
        <w:pStyle w:val="Heading1"/>
        <w:rPr>
          <w:lang w:val="en-US"/>
        </w:rPr>
      </w:pPr>
      <w:r>
        <w:rPr>
          <w:lang w:val="en-US"/>
        </w:rPr>
        <w:t>BACKGROUND</w:t>
      </w:r>
    </w:p>
    <w:p w14:paraId="1320C95B" w14:textId="447F8D5F" w:rsidR="00CE2F32" w:rsidRDefault="00CE2F32" w:rsidP="00CE2F32">
      <w:r>
        <w:t xml:space="preserve">The housing market is a key indicator of economic health and social well-being, yet comprehensive and publicly accessible data sets in Brunei remain limited. </w:t>
      </w:r>
      <w:del w:id="111" w:author="Haziq Jamil" w:date="2025-03-06T17:08:00Z" w16du:dateUtc="2025-03-06T09:08:00Z">
        <w:r w:rsidR="00D93A5D">
          <w:delText>As far as we are aware</w:delText>
        </w:r>
      </w:del>
      <w:ins w:id="112" w:author="Haziq Jamil" w:date="2025-03-06T17:08:00Z" w16du:dateUtc="2025-03-06T09:08:00Z">
        <w:r>
          <w:t>To the best of our knowledge</w:t>
        </w:r>
      </w:ins>
      <w:r>
        <w:t xml:space="preserve">, this is the first data set of its kind in Brunei, motivated by the need to fill the gap in publicly available </w:t>
      </w:r>
      <w:del w:id="113" w:author="Haziq Jamil" w:date="2025-03-06T17:08:00Z" w16du:dateUtc="2025-03-06T09:08:00Z">
        <w:r w:rsidR="00D93A5D">
          <w:delText xml:space="preserve">data on the </w:delText>
        </w:r>
      </w:del>
      <w:r>
        <w:t>local housing market</w:t>
      </w:r>
      <w:ins w:id="114" w:author="Haziq Jamil" w:date="2025-03-06T17:08:00Z" w16du:dateUtc="2025-03-06T09:08:00Z">
        <w:r>
          <w:t xml:space="preserve"> data</w:t>
        </w:r>
      </w:ins>
      <w:r>
        <w:t>.</w:t>
      </w:r>
    </w:p>
    <w:p w14:paraId="6BD9644C" w14:textId="6C5F4F6C" w:rsidR="00CE2F32" w:rsidRDefault="00CE2F32" w:rsidP="00CE2F32">
      <w:r>
        <w:lastRenderedPageBreak/>
        <w:t>Currently, the Brunei Darussalam Central Bank (BDCB) produces a Residential Property Price Index (RPPI) [</w:t>
      </w:r>
      <w:del w:id="115" w:author="Haziq Jamil" w:date="2025-03-06T17:08:00Z" w16du:dateUtc="2025-03-06T09:08:00Z">
        <w:r w:rsidR="00D93A5D">
          <w:delText>8</w:delText>
        </w:r>
      </w:del>
      <w:ins w:id="116" w:author="Haziq Jamil" w:date="2025-03-06T17:08:00Z" w16du:dateUtc="2025-03-06T09:08:00Z">
        <w:r>
          <w:t>5</w:t>
        </w:r>
      </w:ins>
      <w:r>
        <w:t>] using data sourced from financial institutions, such as bank loan data sets. While the RPPI is published quarterly, the underlying raw data is not publicly available due to privacy restrictions. This limits research opportunities and transparency in understanding broader housing market trends. Furthermore, since the RPPI only began in 2015, historical housing data for Brunei is lacking.</w:t>
      </w:r>
    </w:p>
    <w:p w14:paraId="0DE9B950" w14:textId="77777777" w:rsidR="00CE2F32" w:rsidRDefault="00CE2F32" w:rsidP="00CE2F32">
      <w:r>
        <w:t>We address these challenges by providing a cost-effective and timely means to collect and analyse housing market data. Covering records from 1993 onward, it offers historical depth that complements–and extends beyond–the RPPI. It is valuable not only for tracking property price trends but also for advancing research in economics, urban planning, and real estate, supporting informed decision-making across sectors.</w:t>
      </w:r>
    </w:p>
    <w:p w14:paraId="71C1941A" w14:textId="5A8E177D" w:rsidR="00C53AEB" w:rsidRPr="00165291" w:rsidRDefault="001C7D7C" w:rsidP="00165291">
      <w:pPr>
        <w:pStyle w:val="Heading1"/>
        <w:rPr>
          <w:lang w:val="en-US"/>
        </w:rPr>
      </w:pPr>
      <w:r w:rsidRPr="00235CD6">
        <w:rPr>
          <w:lang w:val="en-US"/>
        </w:rPr>
        <w:t>DATA DESCRIPTION</w:t>
      </w:r>
    </w:p>
    <w:p w14:paraId="6B5F4B6B" w14:textId="0C85486F" w:rsidR="00B161D0" w:rsidRDefault="00B161D0" w:rsidP="00B161D0">
      <w:r>
        <w:t xml:space="preserve">The data has been curated into a single Comma-Separated Values (CSV) file named </w:t>
      </w:r>
      <w:r w:rsidRPr="001719B2">
        <w:rPr>
          <w:rPrChange w:id="117" w:author="Haziq Jamil" w:date="2025-03-06T17:08:00Z" w16du:dateUtc="2025-03-06T09:08:00Z">
            <w:rPr>
              <w:rFonts w:ascii="Monaco" w:hAnsi="Monaco"/>
              <w:sz w:val="20"/>
            </w:rPr>
          </w:rPrChange>
        </w:rPr>
        <w:t>hspbn_2024-12-12.csv</w:t>
      </w:r>
      <w:r>
        <w:t>. The data set contains 31,</w:t>
      </w:r>
      <w:del w:id="118" w:author="Haziq Jamil" w:date="2025-03-06T17:08:00Z" w16du:dateUtc="2025-03-06T09:08:00Z">
        <w:r w:rsidR="00C53AEB">
          <w:delText>495</w:delText>
        </w:r>
      </w:del>
      <w:ins w:id="119" w:author="Haziq Jamil" w:date="2025-03-06T17:08:00Z" w16du:dateUtc="2025-03-06T09:08:00Z">
        <w:r>
          <w:t>116</w:t>
        </w:r>
      </w:ins>
      <w:r>
        <w:t xml:space="preserve"> property listing records which are enriched with area-level geotagged spatial information, spanning a period of </w:t>
      </w:r>
      <w:del w:id="120" w:author="Haziq Jamil" w:date="2025-03-06T17:08:00Z" w16du:dateUtc="2025-03-06T09:08:00Z">
        <w:r w:rsidR="00C53AEB">
          <w:delText>32</w:delText>
        </w:r>
      </w:del>
      <w:ins w:id="121" w:author="Haziq Jamil" w:date="2025-03-06T17:08:00Z" w16du:dateUtc="2025-03-06T09:08:00Z">
        <w:r>
          <w:t>33</w:t>
        </w:r>
      </w:ins>
      <w:r>
        <w:t xml:space="preserve"> years from Mar 1993 to </w:t>
      </w:r>
      <w:del w:id="122" w:author="Haziq Jamil" w:date="2025-03-06T17:08:00Z" w16du:dateUtc="2025-03-06T09:08:00Z">
        <w:r w:rsidR="00C53AEB">
          <w:delText>Dec 2024</w:delText>
        </w:r>
      </w:del>
      <w:ins w:id="123" w:author="Haziq Jamil" w:date="2025-03-06T17:08:00Z" w16du:dateUtc="2025-03-06T09:08:00Z">
        <w:r>
          <w:t>Feb 2025</w:t>
        </w:r>
      </w:ins>
      <w:r>
        <w:t xml:space="preserve">. The 18 columns of this data set capture information for each property listing as detailed in </w:t>
      </w:r>
      <w:hyperlink w:anchor="tbl-codebook">
        <w:r>
          <w:rPr>
            <w:rStyle w:val="Hyperlink"/>
          </w:rPr>
          <w:t>Table 1</w:t>
        </w:r>
      </w:hyperlink>
      <w:r>
        <w:t xml:space="preserve"> below.</w:t>
      </w:r>
    </w:p>
    <w:tbl>
      <w:tblPr>
        <w:tblW w:w="5000" w:type="pct"/>
        <w:tblLayout w:type="fixed"/>
        <w:tblLook w:val="0000" w:firstRow="0" w:lastRow="0" w:firstColumn="0" w:lastColumn="0" w:noHBand="0" w:noVBand="0"/>
      </w:tblPr>
      <w:tblGrid>
        <w:gridCol w:w="9026"/>
      </w:tblGrid>
      <w:tr w:rsidR="00C53AEB" w14:paraId="733BDAF1" w14:textId="77777777" w:rsidTr="00766EA7">
        <w:tc>
          <w:tcPr>
            <w:tcW w:w="7920" w:type="dxa"/>
          </w:tcPr>
          <w:p w14:paraId="6C7E2944" w14:textId="77777777" w:rsidR="00C53AEB" w:rsidRDefault="00C53AEB" w:rsidP="00766EA7">
            <w:pPr>
              <w:spacing w:before="200"/>
            </w:pPr>
            <w:bookmarkStart w:id="124" w:name="tbl-codebook"/>
            <w:r>
              <w:t>Table 1: Codebook for the house price data set.</w:t>
            </w:r>
          </w:p>
          <w:tbl>
            <w:tblPr>
              <w:tblW w:w="0" w:type="auto"/>
              <w:jc w:val="center"/>
              <w:tblCellMar>
                <w:left w:w="60" w:type="dxa"/>
                <w:right w:w="60" w:type="dxa"/>
              </w:tblCellMar>
              <w:tblLook w:val="0000" w:firstRow="0" w:lastRow="0" w:firstColumn="0" w:lastColumn="0" w:noHBand="0" w:noVBand="0"/>
            </w:tblPr>
            <w:tblGrid>
              <w:gridCol w:w="323"/>
              <w:gridCol w:w="1201"/>
              <w:gridCol w:w="1052"/>
              <w:gridCol w:w="6234"/>
            </w:tblGrid>
            <w:tr w:rsidR="00C53AEB" w14:paraId="29EBC434" w14:textId="77777777" w:rsidTr="00C53AEB">
              <w:trPr>
                <w:cantSplit/>
                <w:tblHeader/>
                <w:jc w:val="center"/>
              </w:trPr>
              <w:tc>
                <w:tcPr>
                  <w:tcW w:w="323" w:type="dxa"/>
                  <w:tcBorders>
                    <w:top w:val="single" w:sz="4" w:space="0" w:color="auto"/>
                    <w:bottom w:val="single" w:sz="4" w:space="0" w:color="auto"/>
                  </w:tcBorders>
                </w:tcPr>
                <w:p w14:paraId="3F02056C" w14:textId="77777777" w:rsidR="00C53AEB" w:rsidRDefault="00C53AEB" w:rsidP="00766EA7">
                  <w:pPr>
                    <w:keepNext/>
                    <w:spacing w:after="60"/>
                  </w:pPr>
                </w:p>
              </w:tc>
              <w:tc>
                <w:tcPr>
                  <w:tcW w:w="1201" w:type="dxa"/>
                  <w:tcBorders>
                    <w:top w:val="single" w:sz="4" w:space="0" w:color="auto"/>
                    <w:bottom w:val="single" w:sz="4" w:space="0" w:color="auto"/>
                  </w:tcBorders>
                </w:tcPr>
                <w:p w14:paraId="4B96D37B" w14:textId="77777777" w:rsidR="00C53AEB" w:rsidRDefault="00C53AEB" w:rsidP="00766EA7">
                  <w:pPr>
                    <w:keepNext/>
                    <w:spacing w:after="60"/>
                  </w:pPr>
                  <w:r>
                    <w:rPr>
                      <w:rFonts w:ascii="Calibri" w:hAnsi="Calibri"/>
                      <w:sz w:val="20"/>
                    </w:rPr>
                    <w:t>Variable</w:t>
                  </w:r>
                </w:p>
              </w:tc>
              <w:tc>
                <w:tcPr>
                  <w:tcW w:w="1052" w:type="dxa"/>
                  <w:tcBorders>
                    <w:top w:val="single" w:sz="4" w:space="0" w:color="auto"/>
                    <w:bottom w:val="single" w:sz="4" w:space="0" w:color="auto"/>
                  </w:tcBorders>
                </w:tcPr>
                <w:p w14:paraId="743BE7F4" w14:textId="77777777" w:rsidR="00C53AEB" w:rsidRDefault="00C53AEB" w:rsidP="00766EA7">
                  <w:pPr>
                    <w:keepNext/>
                    <w:spacing w:after="60"/>
                  </w:pPr>
                  <w:r>
                    <w:rPr>
                      <w:rFonts w:ascii="Calibri" w:hAnsi="Calibri"/>
                      <w:sz w:val="20"/>
                    </w:rPr>
                    <w:t>Type</w:t>
                  </w:r>
                </w:p>
              </w:tc>
              <w:tc>
                <w:tcPr>
                  <w:tcW w:w="6234" w:type="dxa"/>
                  <w:tcBorders>
                    <w:top w:val="single" w:sz="4" w:space="0" w:color="auto"/>
                    <w:bottom w:val="single" w:sz="4" w:space="0" w:color="auto"/>
                  </w:tcBorders>
                </w:tcPr>
                <w:p w14:paraId="393E666A" w14:textId="77777777" w:rsidR="00C53AEB" w:rsidRDefault="00C53AEB" w:rsidP="00766EA7">
                  <w:pPr>
                    <w:keepNext/>
                    <w:spacing w:after="60"/>
                  </w:pPr>
                  <w:r>
                    <w:rPr>
                      <w:rFonts w:ascii="Calibri" w:hAnsi="Calibri"/>
                      <w:sz w:val="20"/>
                    </w:rPr>
                    <w:t>Details</w:t>
                  </w:r>
                </w:p>
              </w:tc>
            </w:tr>
            <w:tr w:rsidR="00C53AEB" w14:paraId="45FC3712" w14:textId="77777777" w:rsidTr="00C53AEB">
              <w:trPr>
                <w:cantSplit/>
                <w:jc w:val="center"/>
              </w:trPr>
              <w:tc>
                <w:tcPr>
                  <w:tcW w:w="323" w:type="dxa"/>
                  <w:tcBorders>
                    <w:top w:val="single" w:sz="4" w:space="0" w:color="auto"/>
                  </w:tcBorders>
                </w:tcPr>
                <w:p w14:paraId="54D2D49C" w14:textId="77777777" w:rsidR="00C53AEB" w:rsidRDefault="00C53AEB" w:rsidP="00766EA7">
                  <w:pPr>
                    <w:keepNext/>
                    <w:spacing w:after="60"/>
                  </w:pPr>
                  <w:r>
                    <w:rPr>
                      <w:rFonts w:ascii="Calibri" w:hAnsi="Calibri"/>
                      <w:sz w:val="20"/>
                    </w:rPr>
                    <w:t>1</w:t>
                  </w:r>
                </w:p>
              </w:tc>
              <w:tc>
                <w:tcPr>
                  <w:tcW w:w="1201" w:type="dxa"/>
                  <w:tcBorders>
                    <w:top w:val="single" w:sz="4" w:space="0" w:color="auto"/>
                  </w:tcBorders>
                </w:tcPr>
                <w:p w14:paraId="373336B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id</w:t>
                  </w:r>
                </w:p>
              </w:tc>
              <w:tc>
                <w:tcPr>
                  <w:tcW w:w="1052" w:type="dxa"/>
                  <w:tcBorders>
                    <w:top w:val="single" w:sz="4" w:space="0" w:color="auto"/>
                  </w:tcBorders>
                </w:tcPr>
                <w:p w14:paraId="42C706B6" w14:textId="77777777" w:rsidR="00C53AEB" w:rsidRDefault="00C53AEB" w:rsidP="00766EA7">
                  <w:pPr>
                    <w:keepNext/>
                    <w:spacing w:after="60"/>
                  </w:pPr>
                  <w:r>
                    <w:rPr>
                      <w:rFonts w:ascii="Calibri" w:hAnsi="Calibri"/>
                      <w:sz w:val="20"/>
                    </w:rPr>
                    <w:t>Integer</w:t>
                  </w:r>
                </w:p>
              </w:tc>
              <w:tc>
                <w:tcPr>
                  <w:tcW w:w="6234" w:type="dxa"/>
                  <w:tcBorders>
                    <w:top w:val="single" w:sz="4" w:space="0" w:color="auto"/>
                  </w:tcBorders>
                </w:tcPr>
                <w:p w14:paraId="68595419" w14:textId="77777777" w:rsidR="00C53AEB" w:rsidRDefault="00C53AEB" w:rsidP="00766EA7">
                  <w:pPr>
                    <w:keepNext/>
                    <w:spacing w:after="60"/>
                  </w:pPr>
                  <w:r>
                    <w:rPr>
                      <w:rFonts w:ascii="Calibri" w:hAnsi="Calibri"/>
                      <w:sz w:val="20"/>
                    </w:rPr>
                    <w:t>Unique identifier for each property listing.</w:t>
                  </w:r>
                </w:p>
              </w:tc>
            </w:tr>
            <w:tr w:rsidR="00C53AEB" w14:paraId="14D421B6" w14:textId="77777777" w:rsidTr="00766EA7">
              <w:trPr>
                <w:cantSplit/>
                <w:jc w:val="center"/>
              </w:trPr>
              <w:tc>
                <w:tcPr>
                  <w:tcW w:w="323" w:type="dxa"/>
                </w:tcPr>
                <w:p w14:paraId="77D98E45" w14:textId="77777777" w:rsidR="00C53AEB" w:rsidRDefault="00C53AEB" w:rsidP="00766EA7">
                  <w:pPr>
                    <w:keepNext/>
                    <w:spacing w:after="60"/>
                  </w:pPr>
                  <w:r>
                    <w:rPr>
                      <w:rFonts w:ascii="Calibri" w:hAnsi="Calibri"/>
                      <w:sz w:val="20"/>
                    </w:rPr>
                    <w:t>2</w:t>
                  </w:r>
                </w:p>
              </w:tc>
              <w:tc>
                <w:tcPr>
                  <w:tcW w:w="1201" w:type="dxa"/>
                </w:tcPr>
                <w:p w14:paraId="7033DA0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date</w:t>
                  </w:r>
                </w:p>
              </w:tc>
              <w:tc>
                <w:tcPr>
                  <w:tcW w:w="1052" w:type="dxa"/>
                </w:tcPr>
                <w:p w14:paraId="103F82FA" w14:textId="77777777" w:rsidR="00C53AEB" w:rsidRDefault="00C53AEB" w:rsidP="00766EA7">
                  <w:pPr>
                    <w:keepNext/>
                    <w:spacing w:after="60"/>
                  </w:pPr>
                  <w:r>
                    <w:rPr>
                      <w:rFonts w:ascii="Calibri" w:hAnsi="Calibri"/>
                      <w:sz w:val="20"/>
                    </w:rPr>
                    <w:t>Date</w:t>
                  </w:r>
                </w:p>
              </w:tc>
              <w:tc>
                <w:tcPr>
                  <w:tcW w:w="6234" w:type="dxa"/>
                </w:tcPr>
                <w:p w14:paraId="6F907B39" w14:textId="77777777" w:rsidR="00C53AEB" w:rsidRDefault="00C53AEB" w:rsidP="00766EA7">
                  <w:pPr>
                    <w:keepNext/>
                    <w:spacing w:after="60"/>
                  </w:pPr>
                  <w:r>
                    <w:rPr>
                      <w:rFonts w:ascii="Calibri" w:hAnsi="Calibri"/>
                      <w:sz w:val="20"/>
                    </w:rPr>
                    <w:t>Date when the property listing was collected.</w:t>
                  </w:r>
                </w:p>
              </w:tc>
            </w:tr>
            <w:tr w:rsidR="00C53AEB" w14:paraId="2CB722CE" w14:textId="77777777" w:rsidTr="00766EA7">
              <w:trPr>
                <w:cantSplit/>
                <w:jc w:val="center"/>
              </w:trPr>
              <w:tc>
                <w:tcPr>
                  <w:tcW w:w="323" w:type="dxa"/>
                </w:tcPr>
                <w:p w14:paraId="291DFB17" w14:textId="77777777" w:rsidR="00C53AEB" w:rsidRDefault="00C53AEB" w:rsidP="00766EA7">
                  <w:pPr>
                    <w:keepNext/>
                    <w:spacing w:after="60"/>
                  </w:pPr>
                  <w:r>
                    <w:rPr>
                      <w:rFonts w:ascii="Calibri" w:hAnsi="Calibri"/>
                      <w:sz w:val="20"/>
                    </w:rPr>
                    <w:t>3</w:t>
                  </w:r>
                </w:p>
              </w:tc>
              <w:tc>
                <w:tcPr>
                  <w:tcW w:w="1201" w:type="dxa"/>
                </w:tcPr>
                <w:p w14:paraId="7E366F2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quarter</w:t>
                  </w:r>
                </w:p>
              </w:tc>
              <w:tc>
                <w:tcPr>
                  <w:tcW w:w="1052" w:type="dxa"/>
                </w:tcPr>
                <w:p w14:paraId="095233A9" w14:textId="77777777" w:rsidR="00C53AEB" w:rsidRDefault="00C53AEB" w:rsidP="00766EA7">
                  <w:pPr>
                    <w:keepNext/>
                    <w:spacing w:after="60"/>
                  </w:pPr>
                  <w:r>
                    <w:rPr>
                      <w:rFonts w:ascii="Calibri" w:hAnsi="Calibri"/>
                      <w:sz w:val="20"/>
                    </w:rPr>
                    <w:t>Date</w:t>
                  </w:r>
                </w:p>
              </w:tc>
              <w:tc>
                <w:tcPr>
                  <w:tcW w:w="6234" w:type="dxa"/>
                </w:tcPr>
                <w:p w14:paraId="319498D0" w14:textId="37E2E9DE" w:rsidR="00C53AEB" w:rsidRDefault="00C53AEB" w:rsidP="00766EA7">
                  <w:pPr>
                    <w:keepNext/>
                    <w:spacing w:after="60"/>
                  </w:pPr>
                  <w:r>
                    <w:rPr>
                      <w:rFonts w:ascii="Calibri" w:hAnsi="Calibri"/>
                      <w:sz w:val="20"/>
                    </w:rPr>
                    <w:t xml:space="preserve">Quarter of the listing date in the format </w:t>
                  </w:r>
                  <w:r w:rsidRPr="00662AA3">
                    <w:rPr>
                      <w:rFonts w:ascii="Monaco" w:hAnsi="Monaco"/>
                      <w:sz w:val="20"/>
                    </w:rPr>
                    <w:t>YYYY Qq</w:t>
                  </w:r>
                  <w:r>
                    <w:rPr>
                      <w:rFonts w:ascii="Calibri" w:hAnsi="Calibri"/>
                      <w:sz w:val="20"/>
                    </w:rPr>
                    <w:t xml:space="preserve"> (e.g., 2016 Q3).</w:t>
                  </w:r>
                </w:p>
              </w:tc>
            </w:tr>
            <w:tr w:rsidR="00C53AEB" w14:paraId="514AA993" w14:textId="77777777" w:rsidTr="00766EA7">
              <w:trPr>
                <w:cantSplit/>
                <w:jc w:val="center"/>
              </w:trPr>
              <w:tc>
                <w:tcPr>
                  <w:tcW w:w="323" w:type="dxa"/>
                </w:tcPr>
                <w:p w14:paraId="08BEF801" w14:textId="77777777" w:rsidR="00C53AEB" w:rsidRDefault="00C53AEB" w:rsidP="00766EA7">
                  <w:pPr>
                    <w:keepNext/>
                    <w:spacing w:after="60"/>
                  </w:pPr>
                  <w:r>
                    <w:rPr>
                      <w:rFonts w:ascii="Calibri" w:hAnsi="Calibri"/>
                      <w:sz w:val="20"/>
                    </w:rPr>
                    <w:t>4</w:t>
                  </w:r>
                </w:p>
              </w:tc>
              <w:tc>
                <w:tcPr>
                  <w:tcW w:w="1201" w:type="dxa"/>
                </w:tcPr>
                <w:p w14:paraId="213CF690"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kampong</w:t>
                  </w:r>
                </w:p>
              </w:tc>
              <w:tc>
                <w:tcPr>
                  <w:tcW w:w="1052" w:type="dxa"/>
                </w:tcPr>
                <w:p w14:paraId="3ACBAEA1" w14:textId="77777777" w:rsidR="00C53AEB" w:rsidRDefault="00C53AEB" w:rsidP="00766EA7">
                  <w:pPr>
                    <w:keepNext/>
                    <w:spacing w:after="60"/>
                  </w:pPr>
                  <w:r>
                    <w:rPr>
                      <w:rFonts w:ascii="Calibri" w:hAnsi="Calibri"/>
                      <w:sz w:val="20"/>
                    </w:rPr>
                    <w:t>Spatial Area</w:t>
                  </w:r>
                </w:p>
              </w:tc>
              <w:tc>
                <w:tcPr>
                  <w:tcW w:w="6234" w:type="dxa"/>
                </w:tcPr>
                <w:p w14:paraId="32F738CC" w14:textId="77777777" w:rsidR="00C53AEB" w:rsidRDefault="00C53AEB" w:rsidP="00766EA7">
                  <w:pPr>
                    <w:keepNext/>
                    <w:spacing w:after="60"/>
                  </w:pPr>
                  <w:r>
                    <w:rPr>
                      <w:rFonts w:ascii="Calibri" w:hAnsi="Calibri"/>
                      <w:sz w:val="20"/>
                    </w:rPr>
                    <w:t>The village where the property is located.</w:t>
                  </w:r>
                </w:p>
              </w:tc>
            </w:tr>
            <w:tr w:rsidR="00C53AEB" w14:paraId="5D07D1E7" w14:textId="77777777" w:rsidTr="00766EA7">
              <w:trPr>
                <w:cantSplit/>
                <w:jc w:val="center"/>
              </w:trPr>
              <w:tc>
                <w:tcPr>
                  <w:tcW w:w="323" w:type="dxa"/>
                </w:tcPr>
                <w:p w14:paraId="38584079" w14:textId="77777777" w:rsidR="00C53AEB" w:rsidRDefault="00C53AEB" w:rsidP="00766EA7">
                  <w:pPr>
                    <w:keepNext/>
                    <w:spacing w:after="60"/>
                  </w:pPr>
                  <w:r>
                    <w:rPr>
                      <w:rFonts w:ascii="Calibri" w:hAnsi="Calibri"/>
                      <w:sz w:val="20"/>
                    </w:rPr>
                    <w:t>5</w:t>
                  </w:r>
                </w:p>
              </w:tc>
              <w:tc>
                <w:tcPr>
                  <w:tcW w:w="1201" w:type="dxa"/>
                </w:tcPr>
                <w:p w14:paraId="2CAE342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mukim</w:t>
                  </w:r>
                </w:p>
              </w:tc>
              <w:tc>
                <w:tcPr>
                  <w:tcW w:w="1052" w:type="dxa"/>
                </w:tcPr>
                <w:p w14:paraId="32139FF9" w14:textId="77777777" w:rsidR="00C53AEB" w:rsidRDefault="00C53AEB" w:rsidP="00766EA7">
                  <w:pPr>
                    <w:keepNext/>
                    <w:spacing w:after="60"/>
                  </w:pPr>
                  <w:r>
                    <w:rPr>
                      <w:rFonts w:ascii="Calibri" w:hAnsi="Calibri"/>
                      <w:sz w:val="20"/>
                    </w:rPr>
                    <w:t>Spatial Area</w:t>
                  </w:r>
                </w:p>
              </w:tc>
              <w:tc>
                <w:tcPr>
                  <w:tcW w:w="6234" w:type="dxa"/>
                </w:tcPr>
                <w:p w14:paraId="35ECEB33" w14:textId="77777777" w:rsidR="00C53AEB" w:rsidRDefault="00C53AEB" w:rsidP="00766EA7">
                  <w:pPr>
                    <w:keepNext/>
                    <w:spacing w:after="60"/>
                  </w:pPr>
                  <w:r>
                    <w:rPr>
                      <w:rFonts w:ascii="Calibri" w:hAnsi="Calibri"/>
                      <w:sz w:val="20"/>
                    </w:rPr>
                    <w:t>The sub-district administrative area where the property is located.</w:t>
                  </w:r>
                </w:p>
              </w:tc>
            </w:tr>
            <w:tr w:rsidR="00C53AEB" w14:paraId="52FAF058" w14:textId="77777777" w:rsidTr="00766EA7">
              <w:trPr>
                <w:cantSplit/>
                <w:jc w:val="center"/>
              </w:trPr>
              <w:tc>
                <w:tcPr>
                  <w:tcW w:w="323" w:type="dxa"/>
                </w:tcPr>
                <w:p w14:paraId="100C649C" w14:textId="77777777" w:rsidR="00C53AEB" w:rsidRDefault="00C53AEB" w:rsidP="00766EA7">
                  <w:pPr>
                    <w:keepNext/>
                    <w:spacing w:after="60"/>
                  </w:pPr>
                  <w:r>
                    <w:rPr>
                      <w:rFonts w:ascii="Calibri" w:hAnsi="Calibri"/>
                      <w:sz w:val="20"/>
                    </w:rPr>
                    <w:t>6</w:t>
                  </w:r>
                </w:p>
              </w:tc>
              <w:tc>
                <w:tcPr>
                  <w:tcW w:w="1201" w:type="dxa"/>
                </w:tcPr>
                <w:p w14:paraId="467C786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district</w:t>
                  </w:r>
                </w:p>
              </w:tc>
              <w:tc>
                <w:tcPr>
                  <w:tcW w:w="1052" w:type="dxa"/>
                </w:tcPr>
                <w:p w14:paraId="30240F6A" w14:textId="77777777" w:rsidR="00C53AEB" w:rsidRDefault="00C53AEB" w:rsidP="00766EA7">
                  <w:pPr>
                    <w:keepNext/>
                    <w:spacing w:after="60"/>
                  </w:pPr>
                  <w:r>
                    <w:rPr>
                      <w:rFonts w:ascii="Calibri" w:hAnsi="Calibri"/>
                      <w:sz w:val="20"/>
                    </w:rPr>
                    <w:t>Spatial Area</w:t>
                  </w:r>
                </w:p>
              </w:tc>
              <w:tc>
                <w:tcPr>
                  <w:tcW w:w="6234" w:type="dxa"/>
                </w:tcPr>
                <w:p w14:paraId="727022FB" w14:textId="77777777" w:rsidR="00C53AEB" w:rsidRDefault="00C53AEB" w:rsidP="00766EA7">
                  <w:pPr>
                    <w:keepNext/>
                    <w:spacing w:after="60"/>
                  </w:pPr>
                  <w:r>
                    <w:rPr>
                      <w:rFonts w:ascii="Calibri" w:hAnsi="Calibri"/>
                      <w:sz w:val="20"/>
                    </w:rPr>
                    <w:t>The main district where the property is located.</w:t>
                  </w:r>
                </w:p>
              </w:tc>
            </w:tr>
            <w:tr w:rsidR="00C53AEB" w14:paraId="36BDF5D2" w14:textId="77777777" w:rsidTr="00766EA7">
              <w:trPr>
                <w:cantSplit/>
                <w:jc w:val="center"/>
              </w:trPr>
              <w:tc>
                <w:tcPr>
                  <w:tcW w:w="323" w:type="dxa"/>
                </w:tcPr>
                <w:p w14:paraId="7FE32EDD" w14:textId="77777777" w:rsidR="00C53AEB" w:rsidRDefault="00C53AEB" w:rsidP="00766EA7">
                  <w:pPr>
                    <w:keepNext/>
                    <w:spacing w:after="60"/>
                  </w:pPr>
                  <w:r>
                    <w:rPr>
                      <w:rFonts w:ascii="Calibri" w:hAnsi="Calibri"/>
                      <w:sz w:val="20"/>
                    </w:rPr>
                    <w:t>7</w:t>
                  </w:r>
                </w:p>
              </w:tc>
              <w:tc>
                <w:tcPr>
                  <w:tcW w:w="1201" w:type="dxa"/>
                </w:tcPr>
                <w:p w14:paraId="4989DEC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price</w:t>
                  </w:r>
                </w:p>
              </w:tc>
              <w:tc>
                <w:tcPr>
                  <w:tcW w:w="1052" w:type="dxa"/>
                </w:tcPr>
                <w:p w14:paraId="49335F5D" w14:textId="77777777" w:rsidR="00C53AEB" w:rsidRDefault="00C53AEB" w:rsidP="00766EA7">
                  <w:pPr>
                    <w:keepNext/>
                    <w:spacing w:after="60"/>
                  </w:pPr>
                  <w:r>
                    <w:rPr>
                      <w:rFonts w:ascii="Calibri" w:hAnsi="Calibri"/>
                      <w:sz w:val="20"/>
                    </w:rPr>
                    <w:t>Numeric</w:t>
                  </w:r>
                </w:p>
              </w:tc>
              <w:tc>
                <w:tcPr>
                  <w:tcW w:w="6234" w:type="dxa"/>
                </w:tcPr>
                <w:p w14:paraId="52DE570A" w14:textId="77777777" w:rsidR="00C53AEB" w:rsidRDefault="00C53AEB" w:rsidP="00766EA7">
                  <w:pPr>
                    <w:keepNext/>
                    <w:spacing w:after="60"/>
                  </w:pPr>
                  <w:r>
                    <w:rPr>
                      <w:rFonts w:ascii="Calibri" w:hAnsi="Calibri"/>
                      <w:sz w:val="20"/>
                    </w:rPr>
                    <w:t>Listing price of the property in Brunei Dollars (BND).</w:t>
                  </w:r>
                </w:p>
              </w:tc>
            </w:tr>
            <w:tr w:rsidR="00C53AEB" w14:paraId="052ED958" w14:textId="77777777" w:rsidTr="00766EA7">
              <w:trPr>
                <w:cantSplit/>
                <w:jc w:val="center"/>
              </w:trPr>
              <w:tc>
                <w:tcPr>
                  <w:tcW w:w="323" w:type="dxa"/>
                </w:tcPr>
                <w:p w14:paraId="308C554D" w14:textId="77777777" w:rsidR="00C53AEB" w:rsidRDefault="00C53AEB" w:rsidP="00766EA7">
                  <w:pPr>
                    <w:keepNext/>
                    <w:spacing w:after="60"/>
                  </w:pPr>
                  <w:r>
                    <w:rPr>
                      <w:rFonts w:ascii="Calibri" w:hAnsi="Calibri"/>
                      <w:sz w:val="20"/>
                    </w:rPr>
                    <w:t>8</w:t>
                  </w:r>
                </w:p>
              </w:tc>
              <w:tc>
                <w:tcPr>
                  <w:tcW w:w="1201" w:type="dxa"/>
                </w:tcPr>
                <w:p w14:paraId="12B146EA"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type</w:t>
                  </w:r>
                </w:p>
              </w:tc>
              <w:tc>
                <w:tcPr>
                  <w:tcW w:w="1052" w:type="dxa"/>
                </w:tcPr>
                <w:p w14:paraId="35FA2D9D" w14:textId="77777777" w:rsidR="00C53AEB" w:rsidRDefault="00C53AEB" w:rsidP="00766EA7">
                  <w:pPr>
                    <w:keepNext/>
                    <w:spacing w:after="60"/>
                  </w:pPr>
                  <w:r>
                    <w:rPr>
                      <w:rFonts w:ascii="Calibri" w:hAnsi="Calibri"/>
                      <w:sz w:val="20"/>
                    </w:rPr>
                    <w:t>Character</w:t>
                  </w:r>
                </w:p>
              </w:tc>
              <w:tc>
                <w:tcPr>
                  <w:tcW w:w="6234" w:type="dxa"/>
                </w:tcPr>
                <w:p w14:paraId="59B4B920" w14:textId="77777777" w:rsidR="00C53AEB" w:rsidRDefault="00C53AEB" w:rsidP="00766EA7">
                  <w:pPr>
                    <w:keepNext/>
                    <w:spacing w:after="60"/>
                  </w:pPr>
                  <w:r>
                    <w:rPr>
                      <w:rFonts w:ascii="Calibri" w:hAnsi="Calibri"/>
                      <w:sz w:val="20"/>
                    </w:rPr>
                    <w:t>Type of property. One of "Detached", "Semi-Detached", "Terrace", "Apartment", or "Land".</w:t>
                  </w:r>
                </w:p>
              </w:tc>
            </w:tr>
            <w:tr w:rsidR="00C53AEB" w14:paraId="080FAD94" w14:textId="77777777" w:rsidTr="00766EA7">
              <w:trPr>
                <w:cantSplit/>
                <w:jc w:val="center"/>
              </w:trPr>
              <w:tc>
                <w:tcPr>
                  <w:tcW w:w="323" w:type="dxa"/>
                </w:tcPr>
                <w:p w14:paraId="7154BAD7" w14:textId="77777777" w:rsidR="00C53AEB" w:rsidRDefault="00C53AEB" w:rsidP="00766EA7">
                  <w:pPr>
                    <w:keepNext/>
                    <w:spacing w:after="60"/>
                  </w:pPr>
                  <w:r>
                    <w:rPr>
                      <w:rFonts w:ascii="Calibri" w:hAnsi="Calibri"/>
                      <w:sz w:val="20"/>
                    </w:rPr>
                    <w:t>9</w:t>
                  </w:r>
                </w:p>
              </w:tc>
              <w:tc>
                <w:tcPr>
                  <w:tcW w:w="1201" w:type="dxa"/>
                </w:tcPr>
                <w:p w14:paraId="5A90BAF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tenure</w:t>
                  </w:r>
                </w:p>
              </w:tc>
              <w:tc>
                <w:tcPr>
                  <w:tcW w:w="1052" w:type="dxa"/>
                </w:tcPr>
                <w:p w14:paraId="7D60C4E1" w14:textId="77777777" w:rsidR="00C53AEB" w:rsidRDefault="00C53AEB" w:rsidP="00766EA7">
                  <w:pPr>
                    <w:keepNext/>
                    <w:spacing w:after="60"/>
                  </w:pPr>
                  <w:r>
                    <w:rPr>
                      <w:rFonts w:ascii="Calibri" w:hAnsi="Calibri"/>
                      <w:sz w:val="20"/>
                    </w:rPr>
                    <w:t>Character</w:t>
                  </w:r>
                </w:p>
              </w:tc>
              <w:tc>
                <w:tcPr>
                  <w:tcW w:w="6234" w:type="dxa"/>
                </w:tcPr>
                <w:p w14:paraId="046DEC52" w14:textId="77777777" w:rsidR="00C53AEB" w:rsidRDefault="00C53AEB" w:rsidP="00766EA7">
                  <w:pPr>
                    <w:keepNext/>
                    <w:spacing w:after="60"/>
                  </w:pPr>
                  <w:r>
                    <w:rPr>
                      <w:rFonts w:ascii="Calibri" w:hAnsi="Calibri"/>
                      <w:sz w:val="20"/>
                    </w:rPr>
                    <w:t>The land tenure for the property. One of "Freehold", "Leasehold", or "Strata".</w:t>
                  </w:r>
                </w:p>
              </w:tc>
            </w:tr>
            <w:tr w:rsidR="00C53AEB" w14:paraId="71DFA38D" w14:textId="77777777" w:rsidTr="00766EA7">
              <w:trPr>
                <w:cantSplit/>
                <w:jc w:val="center"/>
              </w:trPr>
              <w:tc>
                <w:tcPr>
                  <w:tcW w:w="323" w:type="dxa"/>
                </w:tcPr>
                <w:p w14:paraId="5C82CB8C" w14:textId="77777777" w:rsidR="00C53AEB" w:rsidRDefault="00C53AEB" w:rsidP="00766EA7">
                  <w:pPr>
                    <w:keepNext/>
                    <w:spacing w:after="60"/>
                  </w:pPr>
                  <w:r>
                    <w:rPr>
                      <w:rFonts w:ascii="Calibri" w:hAnsi="Calibri"/>
                      <w:sz w:val="20"/>
                    </w:rPr>
                    <w:t>10</w:t>
                  </w:r>
                </w:p>
              </w:tc>
              <w:tc>
                <w:tcPr>
                  <w:tcW w:w="1201" w:type="dxa"/>
                </w:tcPr>
                <w:p w14:paraId="20C7B053"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status</w:t>
                  </w:r>
                </w:p>
              </w:tc>
              <w:tc>
                <w:tcPr>
                  <w:tcW w:w="1052" w:type="dxa"/>
                </w:tcPr>
                <w:p w14:paraId="27C41A4C" w14:textId="77777777" w:rsidR="00C53AEB" w:rsidRDefault="00C53AEB" w:rsidP="00766EA7">
                  <w:pPr>
                    <w:keepNext/>
                    <w:spacing w:after="60"/>
                  </w:pPr>
                  <w:r>
                    <w:rPr>
                      <w:rFonts w:ascii="Calibri" w:hAnsi="Calibri"/>
                      <w:sz w:val="20"/>
                    </w:rPr>
                    <w:t>Character</w:t>
                  </w:r>
                </w:p>
              </w:tc>
              <w:tc>
                <w:tcPr>
                  <w:tcW w:w="6234" w:type="dxa"/>
                </w:tcPr>
                <w:p w14:paraId="2931ADA7" w14:textId="77777777" w:rsidR="00C53AEB" w:rsidRDefault="00C53AEB" w:rsidP="00766EA7">
                  <w:pPr>
                    <w:keepNext/>
                    <w:spacing w:after="60"/>
                  </w:pPr>
                  <w:r>
                    <w:rPr>
                      <w:rFonts w:ascii="Calibri" w:hAnsi="Calibri"/>
                      <w:sz w:val="20"/>
                    </w:rPr>
                    <w:t>Current status of the listing. One of "Proposed", "Under Construction", "New", or "Resale".</w:t>
                  </w:r>
                </w:p>
              </w:tc>
            </w:tr>
            <w:tr w:rsidR="00C53AEB" w14:paraId="5453E6F9" w14:textId="77777777" w:rsidTr="00766EA7">
              <w:trPr>
                <w:cantSplit/>
                <w:jc w:val="center"/>
              </w:trPr>
              <w:tc>
                <w:tcPr>
                  <w:tcW w:w="323" w:type="dxa"/>
                </w:tcPr>
                <w:p w14:paraId="2B9247CB" w14:textId="77777777" w:rsidR="00C53AEB" w:rsidRDefault="00C53AEB" w:rsidP="00766EA7">
                  <w:pPr>
                    <w:keepNext/>
                    <w:spacing w:after="60"/>
                  </w:pPr>
                  <w:r>
                    <w:rPr>
                      <w:rFonts w:ascii="Calibri" w:hAnsi="Calibri"/>
                      <w:sz w:val="20"/>
                    </w:rPr>
                    <w:t>11</w:t>
                  </w:r>
                </w:p>
              </w:tc>
              <w:tc>
                <w:tcPr>
                  <w:tcW w:w="1201" w:type="dxa"/>
                </w:tcPr>
                <w:p w14:paraId="25D8FC0F"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plot_area</w:t>
                  </w:r>
                </w:p>
              </w:tc>
              <w:tc>
                <w:tcPr>
                  <w:tcW w:w="1052" w:type="dxa"/>
                </w:tcPr>
                <w:p w14:paraId="104A7F9A" w14:textId="77777777" w:rsidR="00C53AEB" w:rsidRDefault="00C53AEB" w:rsidP="00766EA7">
                  <w:pPr>
                    <w:keepNext/>
                    <w:spacing w:after="60"/>
                  </w:pPr>
                  <w:r>
                    <w:rPr>
                      <w:rFonts w:ascii="Calibri" w:hAnsi="Calibri"/>
                      <w:sz w:val="20"/>
                    </w:rPr>
                    <w:t>Numeric</w:t>
                  </w:r>
                </w:p>
              </w:tc>
              <w:tc>
                <w:tcPr>
                  <w:tcW w:w="6234" w:type="dxa"/>
                </w:tcPr>
                <w:p w14:paraId="150DFA9C" w14:textId="77777777" w:rsidR="00C53AEB" w:rsidRDefault="00C53AEB" w:rsidP="00766EA7">
                  <w:pPr>
                    <w:keepNext/>
                    <w:spacing w:after="60"/>
                  </w:pPr>
                  <w:r>
                    <w:rPr>
                      <w:rFonts w:ascii="Calibri" w:hAnsi="Calibri"/>
                      <w:sz w:val="20"/>
                    </w:rPr>
                    <w:t>Total area of the land plot in acres.</w:t>
                  </w:r>
                </w:p>
              </w:tc>
            </w:tr>
            <w:tr w:rsidR="00C53AEB" w14:paraId="3C44CE28" w14:textId="77777777" w:rsidTr="00766EA7">
              <w:trPr>
                <w:cantSplit/>
                <w:jc w:val="center"/>
              </w:trPr>
              <w:tc>
                <w:tcPr>
                  <w:tcW w:w="323" w:type="dxa"/>
                </w:tcPr>
                <w:p w14:paraId="31D0B00E" w14:textId="77777777" w:rsidR="00C53AEB" w:rsidRDefault="00C53AEB" w:rsidP="00766EA7">
                  <w:pPr>
                    <w:keepNext/>
                    <w:spacing w:after="60"/>
                  </w:pPr>
                  <w:r>
                    <w:rPr>
                      <w:rFonts w:ascii="Calibri" w:hAnsi="Calibri"/>
                      <w:sz w:val="20"/>
                    </w:rPr>
                    <w:t>12</w:t>
                  </w:r>
                </w:p>
              </w:tc>
              <w:tc>
                <w:tcPr>
                  <w:tcW w:w="1201" w:type="dxa"/>
                </w:tcPr>
                <w:p w14:paraId="2DFEDB8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floor_area</w:t>
                  </w:r>
                </w:p>
              </w:tc>
              <w:tc>
                <w:tcPr>
                  <w:tcW w:w="1052" w:type="dxa"/>
                </w:tcPr>
                <w:p w14:paraId="2537DC93" w14:textId="77777777" w:rsidR="00C53AEB" w:rsidRDefault="00C53AEB" w:rsidP="00766EA7">
                  <w:pPr>
                    <w:keepNext/>
                    <w:spacing w:after="60"/>
                  </w:pPr>
                  <w:r>
                    <w:rPr>
                      <w:rFonts w:ascii="Calibri" w:hAnsi="Calibri"/>
                      <w:sz w:val="20"/>
                    </w:rPr>
                    <w:t>Numeric</w:t>
                  </w:r>
                </w:p>
              </w:tc>
              <w:tc>
                <w:tcPr>
                  <w:tcW w:w="6234" w:type="dxa"/>
                </w:tcPr>
                <w:p w14:paraId="6B15BEC7" w14:textId="77777777" w:rsidR="00C53AEB" w:rsidRDefault="00C53AEB" w:rsidP="00766EA7">
                  <w:pPr>
                    <w:keepNext/>
                    <w:spacing w:after="60"/>
                  </w:pPr>
                  <w:r>
                    <w:rPr>
                      <w:rFonts w:ascii="Calibri" w:hAnsi="Calibri"/>
                      <w:sz w:val="20"/>
                    </w:rPr>
                    <w:t>Built up floor area of the property in square feet.</w:t>
                  </w:r>
                </w:p>
              </w:tc>
            </w:tr>
            <w:tr w:rsidR="00C53AEB" w14:paraId="1CE86CDD" w14:textId="77777777" w:rsidTr="00766EA7">
              <w:trPr>
                <w:cantSplit/>
                <w:jc w:val="center"/>
              </w:trPr>
              <w:tc>
                <w:tcPr>
                  <w:tcW w:w="323" w:type="dxa"/>
                </w:tcPr>
                <w:p w14:paraId="36A5A3BB" w14:textId="77777777" w:rsidR="00C53AEB" w:rsidRDefault="00C53AEB" w:rsidP="00766EA7">
                  <w:pPr>
                    <w:keepNext/>
                    <w:spacing w:after="60"/>
                  </w:pPr>
                  <w:r>
                    <w:rPr>
                      <w:rFonts w:ascii="Calibri" w:hAnsi="Calibri"/>
                      <w:sz w:val="20"/>
                    </w:rPr>
                    <w:t>13</w:t>
                  </w:r>
                </w:p>
              </w:tc>
              <w:tc>
                <w:tcPr>
                  <w:tcW w:w="1201" w:type="dxa"/>
                </w:tcPr>
                <w:p w14:paraId="0B87168D"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storeys</w:t>
                  </w:r>
                </w:p>
              </w:tc>
              <w:tc>
                <w:tcPr>
                  <w:tcW w:w="1052" w:type="dxa"/>
                </w:tcPr>
                <w:p w14:paraId="5878DBFD" w14:textId="77777777" w:rsidR="00C53AEB" w:rsidRDefault="00C53AEB" w:rsidP="00766EA7">
                  <w:pPr>
                    <w:keepNext/>
                    <w:spacing w:after="60"/>
                  </w:pPr>
                  <w:r>
                    <w:rPr>
                      <w:rFonts w:ascii="Calibri" w:hAnsi="Calibri"/>
                      <w:sz w:val="20"/>
                    </w:rPr>
                    <w:t>Integer</w:t>
                  </w:r>
                </w:p>
              </w:tc>
              <w:tc>
                <w:tcPr>
                  <w:tcW w:w="6234" w:type="dxa"/>
                </w:tcPr>
                <w:p w14:paraId="2F9C5EAA" w14:textId="77777777" w:rsidR="00C53AEB" w:rsidRDefault="00C53AEB" w:rsidP="00766EA7">
                  <w:pPr>
                    <w:keepNext/>
                    <w:spacing w:after="60"/>
                  </w:pPr>
                  <w:r>
                    <w:rPr>
                      <w:rFonts w:ascii="Calibri" w:hAnsi="Calibri"/>
                      <w:sz w:val="20"/>
                    </w:rPr>
                    <w:t>Number of storeys or floors in the property.</w:t>
                  </w:r>
                </w:p>
              </w:tc>
            </w:tr>
            <w:tr w:rsidR="00C53AEB" w14:paraId="44F6758E" w14:textId="77777777" w:rsidTr="00766EA7">
              <w:trPr>
                <w:cantSplit/>
                <w:jc w:val="center"/>
              </w:trPr>
              <w:tc>
                <w:tcPr>
                  <w:tcW w:w="323" w:type="dxa"/>
                </w:tcPr>
                <w:p w14:paraId="1BA50A3E" w14:textId="77777777" w:rsidR="00C53AEB" w:rsidRDefault="00C53AEB" w:rsidP="00766EA7">
                  <w:pPr>
                    <w:keepNext/>
                    <w:spacing w:after="60"/>
                  </w:pPr>
                  <w:r>
                    <w:rPr>
                      <w:rFonts w:ascii="Calibri" w:hAnsi="Calibri"/>
                      <w:sz w:val="20"/>
                    </w:rPr>
                    <w:t>14</w:t>
                  </w:r>
                </w:p>
              </w:tc>
              <w:tc>
                <w:tcPr>
                  <w:tcW w:w="1201" w:type="dxa"/>
                </w:tcPr>
                <w:p w14:paraId="2586A99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beds</w:t>
                  </w:r>
                </w:p>
              </w:tc>
              <w:tc>
                <w:tcPr>
                  <w:tcW w:w="1052" w:type="dxa"/>
                </w:tcPr>
                <w:p w14:paraId="3A24E11E" w14:textId="77777777" w:rsidR="00C53AEB" w:rsidRDefault="00C53AEB" w:rsidP="00766EA7">
                  <w:pPr>
                    <w:keepNext/>
                    <w:spacing w:after="60"/>
                  </w:pPr>
                  <w:r>
                    <w:rPr>
                      <w:rFonts w:ascii="Calibri" w:hAnsi="Calibri"/>
                      <w:sz w:val="20"/>
                    </w:rPr>
                    <w:t>Integer</w:t>
                  </w:r>
                </w:p>
              </w:tc>
              <w:tc>
                <w:tcPr>
                  <w:tcW w:w="6234" w:type="dxa"/>
                </w:tcPr>
                <w:p w14:paraId="33DD1EE1" w14:textId="77777777" w:rsidR="00C53AEB" w:rsidRDefault="00C53AEB" w:rsidP="00766EA7">
                  <w:pPr>
                    <w:keepNext/>
                    <w:spacing w:after="60"/>
                  </w:pPr>
                  <w:r>
                    <w:rPr>
                      <w:rFonts w:ascii="Calibri" w:hAnsi="Calibri"/>
                      <w:sz w:val="20"/>
                    </w:rPr>
                    <w:t>Number of bedrooms in the property.</w:t>
                  </w:r>
                </w:p>
              </w:tc>
            </w:tr>
            <w:tr w:rsidR="00C53AEB" w14:paraId="6D2B2A6A" w14:textId="77777777" w:rsidTr="00766EA7">
              <w:trPr>
                <w:cantSplit/>
                <w:jc w:val="center"/>
              </w:trPr>
              <w:tc>
                <w:tcPr>
                  <w:tcW w:w="323" w:type="dxa"/>
                </w:tcPr>
                <w:p w14:paraId="3E089DEE" w14:textId="77777777" w:rsidR="00C53AEB" w:rsidRDefault="00C53AEB" w:rsidP="00766EA7">
                  <w:pPr>
                    <w:keepNext/>
                    <w:spacing w:after="60"/>
                  </w:pPr>
                  <w:r>
                    <w:rPr>
                      <w:rFonts w:ascii="Calibri" w:hAnsi="Calibri"/>
                      <w:sz w:val="20"/>
                    </w:rPr>
                    <w:t>15</w:t>
                  </w:r>
                </w:p>
              </w:tc>
              <w:tc>
                <w:tcPr>
                  <w:tcW w:w="1201" w:type="dxa"/>
                </w:tcPr>
                <w:p w14:paraId="6B9F8907"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baths</w:t>
                  </w:r>
                </w:p>
              </w:tc>
              <w:tc>
                <w:tcPr>
                  <w:tcW w:w="1052" w:type="dxa"/>
                </w:tcPr>
                <w:p w14:paraId="6258BC04" w14:textId="77777777" w:rsidR="00C53AEB" w:rsidRDefault="00C53AEB" w:rsidP="00766EA7">
                  <w:pPr>
                    <w:keepNext/>
                    <w:spacing w:after="60"/>
                  </w:pPr>
                  <w:r>
                    <w:rPr>
                      <w:rFonts w:ascii="Calibri" w:hAnsi="Calibri"/>
                      <w:sz w:val="20"/>
                    </w:rPr>
                    <w:t>Integer</w:t>
                  </w:r>
                </w:p>
              </w:tc>
              <w:tc>
                <w:tcPr>
                  <w:tcW w:w="6234" w:type="dxa"/>
                </w:tcPr>
                <w:p w14:paraId="0131C3A4" w14:textId="77777777" w:rsidR="00C53AEB" w:rsidRDefault="00C53AEB" w:rsidP="00766EA7">
                  <w:pPr>
                    <w:keepNext/>
                    <w:spacing w:after="60"/>
                  </w:pPr>
                  <w:r>
                    <w:rPr>
                      <w:rFonts w:ascii="Calibri" w:hAnsi="Calibri"/>
                      <w:sz w:val="20"/>
                    </w:rPr>
                    <w:t>Number of bathrooms in the property.</w:t>
                  </w:r>
                </w:p>
              </w:tc>
            </w:tr>
            <w:tr w:rsidR="00C53AEB" w14:paraId="36621E8D" w14:textId="77777777" w:rsidTr="00766EA7">
              <w:trPr>
                <w:cantSplit/>
                <w:jc w:val="center"/>
              </w:trPr>
              <w:tc>
                <w:tcPr>
                  <w:tcW w:w="323" w:type="dxa"/>
                </w:tcPr>
                <w:p w14:paraId="2C071B6C" w14:textId="77777777" w:rsidR="00C53AEB" w:rsidRDefault="00C53AEB" w:rsidP="00766EA7">
                  <w:pPr>
                    <w:keepNext/>
                    <w:spacing w:after="60"/>
                  </w:pPr>
                  <w:r>
                    <w:rPr>
                      <w:rFonts w:ascii="Calibri" w:hAnsi="Calibri"/>
                      <w:sz w:val="20"/>
                    </w:rPr>
                    <w:lastRenderedPageBreak/>
                    <w:t>16</w:t>
                  </w:r>
                </w:p>
              </w:tc>
              <w:tc>
                <w:tcPr>
                  <w:tcW w:w="1201" w:type="dxa"/>
                </w:tcPr>
                <w:p w14:paraId="27B3C74B"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agent</w:t>
                  </w:r>
                </w:p>
              </w:tc>
              <w:tc>
                <w:tcPr>
                  <w:tcW w:w="1052" w:type="dxa"/>
                </w:tcPr>
                <w:p w14:paraId="36F13F8B" w14:textId="77777777" w:rsidR="00C53AEB" w:rsidRDefault="00C53AEB" w:rsidP="00766EA7">
                  <w:pPr>
                    <w:keepNext/>
                    <w:spacing w:after="60"/>
                  </w:pPr>
                  <w:r>
                    <w:rPr>
                      <w:rFonts w:ascii="Calibri" w:hAnsi="Calibri"/>
                      <w:sz w:val="20"/>
                    </w:rPr>
                    <w:t>Character</w:t>
                  </w:r>
                </w:p>
              </w:tc>
              <w:tc>
                <w:tcPr>
                  <w:tcW w:w="6234" w:type="dxa"/>
                </w:tcPr>
                <w:p w14:paraId="601F9348" w14:textId="77777777" w:rsidR="00C53AEB" w:rsidRDefault="00C53AEB" w:rsidP="00766EA7">
                  <w:pPr>
                    <w:keepNext/>
                    <w:spacing w:after="60"/>
                  </w:pPr>
                  <w:r>
                    <w:rPr>
                      <w:rFonts w:ascii="Calibri" w:hAnsi="Calibri"/>
                      <w:sz w:val="20"/>
                    </w:rPr>
                    <w:t>Anonymised identifier of the real estate agent or agency handling the listing.</w:t>
                  </w:r>
                </w:p>
              </w:tc>
            </w:tr>
            <w:tr w:rsidR="00C53AEB" w14:paraId="3EC79DA9" w14:textId="77777777" w:rsidTr="00C53AEB">
              <w:trPr>
                <w:cantSplit/>
                <w:jc w:val="center"/>
              </w:trPr>
              <w:tc>
                <w:tcPr>
                  <w:tcW w:w="323" w:type="dxa"/>
                </w:tcPr>
                <w:p w14:paraId="6D3AE88D" w14:textId="77777777" w:rsidR="00C53AEB" w:rsidRDefault="00C53AEB" w:rsidP="00766EA7">
                  <w:pPr>
                    <w:keepNext/>
                    <w:spacing w:after="60"/>
                  </w:pPr>
                  <w:r>
                    <w:rPr>
                      <w:rFonts w:ascii="Calibri" w:hAnsi="Calibri"/>
                      <w:sz w:val="20"/>
                    </w:rPr>
                    <w:t>17</w:t>
                  </w:r>
                </w:p>
              </w:tc>
              <w:tc>
                <w:tcPr>
                  <w:tcW w:w="1201" w:type="dxa"/>
                </w:tcPr>
                <w:p w14:paraId="07F8678E"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source</w:t>
                  </w:r>
                </w:p>
              </w:tc>
              <w:tc>
                <w:tcPr>
                  <w:tcW w:w="1052" w:type="dxa"/>
                </w:tcPr>
                <w:p w14:paraId="5FA96F80" w14:textId="77777777" w:rsidR="00C53AEB" w:rsidRDefault="00C53AEB" w:rsidP="00766EA7">
                  <w:pPr>
                    <w:keepNext/>
                    <w:spacing w:after="60"/>
                  </w:pPr>
                  <w:r>
                    <w:rPr>
                      <w:rFonts w:ascii="Calibri" w:hAnsi="Calibri"/>
                      <w:sz w:val="20"/>
                    </w:rPr>
                    <w:t>Character</w:t>
                  </w:r>
                </w:p>
              </w:tc>
              <w:tc>
                <w:tcPr>
                  <w:tcW w:w="6234" w:type="dxa"/>
                </w:tcPr>
                <w:p w14:paraId="02277532" w14:textId="77777777" w:rsidR="00C53AEB" w:rsidRDefault="00C53AEB" w:rsidP="00766EA7">
                  <w:pPr>
                    <w:keepNext/>
                    <w:spacing w:after="60"/>
                  </w:pPr>
                  <w:r>
                    <w:rPr>
                      <w:rFonts w:ascii="Calibri" w:hAnsi="Calibri"/>
                      <w:sz w:val="20"/>
                    </w:rPr>
                    <w:t>Source of the listing.</w:t>
                  </w:r>
                </w:p>
              </w:tc>
            </w:tr>
            <w:tr w:rsidR="00C53AEB" w14:paraId="7792A725" w14:textId="77777777" w:rsidTr="00C53AEB">
              <w:trPr>
                <w:cantSplit/>
                <w:jc w:val="center"/>
              </w:trPr>
              <w:tc>
                <w:tcPr>
                  <w:tcW w:w="323" w:type="dxa"/>
                  <w:tcBorders>
                    <w:bottom w:val="single" w:sz="4" w:space="0" w:color="auto"/>
                  </w:tcBorders>
                </w:tcPr>
                <w:p w14:paraId="0AF83378" w14:textId="77777777" w:rsidR="00C53AEB" w:rsidRDefault="00C53AEB" w:rsidP="00766EA7">
                  <w:pPr>
                    <w:keepNext/>
                    <w:spacing w:after="60"/>
                  </w:pPr>
                  <w:r>
                    <w:rPr>
                      <w:rFonts w:ascii="Calibri" w:hAnsi="Calibri"/>
                      <w:sz w:val="20"/>
                    </w:rPr>
                    <w:t>18</w:t>
                  </w:r>
                </w:p>
              </w:tc>
              <w:tc>
                <w:tcPr>
                  <w:tcW w:w="1201" w:type="dxa"/>
                  <w:tcBorders>
                    <w:bottom w:val="single" w:sz="4" w:space="0" w:color="auto"/>
                  </w:tcBorders>
                </w:tcPr>
                <w:p w14:paraId="6EDB294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method</w:t>
                  </w:r>
                </w:p>
              </w:tc>
              <w:tc>
                <w:tcPr>
                  <w:tcW w:w="1052" w:type="dxa"/>
                  <w:tcBorders>
                    <w:bottom w:val="single" w:sz="4" w:space="0" w:color="auto"/>
                  </w:tcBorders>
                </w:tcPr>
                <w:p w14:paraId="68CA9853" w14:textId="77777777" w:rsidR="00C53AEB" w:rsidRDefault="00C53AEB" w:rsidP="00766EA7">
                  <w:pPr>
                    <w:keepNext/>
                    <w:spacing w:after="60"/>
                  </w:pPr>
                  <w:r>
                    <w:rPr>
                      <w:rFonts w:ascii="Calibri" w:hAnsi="Calibri"/>
                      <w:sz w:val="20"/>
                    </w:rPr>
                    <w:t>Character</w:t>
                  </w:r>
                </w:p>
              </w:tc>
              <w:tc>
                <w:tcPr>
                  <w:tcW w:w="6234" w:type="dxa"/>
                  <w:tcBorders>
                    <w:bottom w:val="single" w:sz="4" w:space="0" w:color="auto"/>
                  </w:tcBorders>
                </w:tcPr>
                <w:p w14:paraId="3F428FC7" w14:textId="77777777" w:rsidR="00C53AEB" w:rsidRDefault="00C53AEB" w:rsidP="00766EA7">
                  <w:pPr>
                    <w:keepNext/>
                    <w:spacing w:after="60"/>
                  </w:pPr>
                  <w:r>
                    <w:rPr>
                      <w:rFonts w:ascii="Calibri" w:hAnsi="Calibri"/>
                      <w:sz w:val="20"/>
                    </w:rPr>
                    <w:t>Method of data collection.</w:t>
                  </w:r>
                </w:p>
              </w:tc>
            </w:tr>
            <w:bookmarkEnd w:id="124"/>
          </w:tbl>
          <w:p w14:paraId="50233F2F" w14:textId="77777777" w:rsidR="00C53AEB" w:rsidRDefault="00C53AEB" w:rsidP="00766EA7">
            <w:pPr>
              <w:spacing w:after="0" w:line="240" w:lineRule="auto"/>
            </w:pPr>
          </w:p>
        </w:tc>
      </w:tr>
    </w:tbl>
    <w:p w14:paraId="287FA5B2" w14:textId="77777777" w:rsidR="00FD370E" w:rsidRDefault="00FD370E" w:rsidP="001C7D7C">
      <w:pPr>
        <w:rPr>
          <w:lang w:val="en-US"/>
        </w:rPr>
      </w:pPr>
    </w:p>
    <w:p w14:paraId="3B6247CB" w14:textId="77777777" w:rsidR="00474C2D" w:rsidRDefault="00474C2D" w:rsidP="00474C2D">
      <w:pPr>
        <w:pStyle w:val="Heading2"/>
      </w:pPr>
      <w:bookmarkStart w:id="125" w:name="property-characteristics"/>
      <w:r>
        <w:t>Property Characteristics</w:t>
      </w:r>
    </w:p>
    <w:p w14:paraId="1F9CF781" w14:textId="77777777" w:rsidR="009B5B4F" w:rsidRDefault="009B5B4F" w:rsidP="009B5B4F">
      <w:r>
        <w:t>The data set includes a range of property characteristics suitable for exploring the relationship between property attributes and prices. This section clarifies and provides context for the key variables in the data set.</w:t>
      </w:r>
    </w:p>
    <w:p w14:paraId="63CFCBF4" w14:textId="25127F8F" w:rsidR="009B5B4F" w:rsidRDefault="009B5B4F" w:rsidP="009B5B4F">
      <w:r>
        <w:t>Brunei’s private residential property market offers a variety of options, including detached houses, townhouses, and apartments [</w:t>
      </w:r>
      <w:del w:id="126" w:author="Haziq Jamil" w:date="2025-03-06T17:08:00Z" w16du:dateUtc="2025-03-06T09:08:00Z">
        <w:r w:rsidR="00474C2D">
          <w:delText>5</w:delText>
        </w:r>
      </w:del>
      <w:ins w:id="127" w:author="Haziq Jamil" w:date="2025-03-06T17:08:00Z" w16du:dateUtc="2025-03-06T09:08:00Z">
        <w:r>
          <w:t>4</w:t>
        </w:r>
      </w:ins>
      <w:r>
        <w:t>]. Based on this</w:t>
      </w:r>
      <w:ins w:id="128" w:author="Haziq Jamil" w:date="2025-03-06T17:08:00Z" w16du:dateUtc="2025-03-06T09:08:00Z">
        <w:r>
          <w:t xml:space="preserve"> diversity</w:t>
        </w:r>
      </w:ins>
      <w:r>
        <w:t xml:space="preserve">, property types have been categorised into four main groups–Detached, Semi-Detached, Terrace, and Apartment–to accurately reflect the </w:t>
      </w:r>
      <w:del w:id="129" w:author="Haziq Jamil" w:date="2025-03-06T17:08:00Z" w16du:dateUtc="2025-03-06T09:08:00Z">
        <w:r w:rsidR="00474C2D">
          <w:delText>diversity</w:delText>
        </w:r>
      </w:del>
      <w:ins w:id="130" w:author="Haziq Jamil" w:date="2025-03-06T17:08:00Z" w16du:dateUtc="2025-03-06T09:08:00Z">
        <w:r>
          <w:t>range</w:t>
        </w:r>
      </w:ins>
      <w:r>
        <w:t xml:space="preserve"> of </w:t>
      </w:r>
      <w:del w:id="131" w:author="Haziq Jamil" w:date="2025-03-06T17:08:00Z" w16du:dateUtc="2025-03-06T09:08:00Z">
        <w:r w:rsidR="00474C2D">
          <w:delText>property types</w:delText>
        </w:r>
      </w:del>
      <w:ins w:id="132" w:author="Haziq Jamil" w:date="2025-03-06T17:08:00Z" w16du:dateUtc="2025-03-06T09:08:00Z">
        <w:r>
          <w:t>residential properties</w:t>
        </w:r>
      </w:ins>
      <w:r>
        <w:t xml:space="preserve"> in Brunei. Additionally, there are a small number of records that reflect listings for land, which are categorised accordingly as “Land”.</w:t>
      </w:r>
    </w:p>
    <w:p w14:paraId="35D04368" w14:textId="77777777" w:rsidR="009B5B4F" w:rsidRDefault="009B5B4F" w:rsidP="009B5B4F">
      <w:r>
        <w:t>Property tenure refers to the legal terms under which a person holds ownership or occupancy rights to a property. In Brunei, property tenure can be classified into three main categories: Freehold (in perpetuity), Leasehold, and Strata. The latter two refer to a limited time-limited ownership, although details about the remaining duration of the tenure are almost never included in property listings. Strata titles differ from Leasehold titles in that they grant ownership of a specific portion of a property, such as an apartment, while sharing ownership of common areas.</w:t>
      </w:r>
    </w:p>
    <w:p w14:paraId="11B6B89D" w14:textId="77777777" w:rsidR="009B5B4F" w:rsidRDefault="009B5B4F" w:rsidP="009B5B4F">
      <w:r>
        <w:t>The data set also includes information on the status of the property listing, indicating whether the advertisement refers to a proposed development, a newly completed development, or a property being resold. This categorical variable may be useful for analysing price differences across different types of listings. While the exact age of properties being resold would be invaluable for such analyses, this information is rarely included in advertisements. Instead, the listing status may serve as a useful proxy for property age.</w:t>
      </w:r>
    </w:p>
    <w:p w14:paraId="29D50B9F" w14:textId="77777777" w:rsidR="009B5B4F" w:rsidRDefault="009B5B4F" w:rsidP="009B5B4F">
      <w:r>
        <w:t>The numerical variables in the data set are plot area, floor area, storeys, beds, and baths, each providing information on the physical attributes of the property. Note that plot area is measured in acres, while floor area in square feet, as these are the units most familiar and commonly used in Brunei. Users of this data set may choose to convert these units as needed for their analysis.</w:t>
      </w:r>
    </w:p>
    <w:p w14:paraId="00F38ACC" w14:textId="77777777" w:rsidR="009B5B4F" w:rsidRDefault="009B5B4F">
      <w:r>
        <w:t xml:space="preserve">Finally, metadata about the property is included for transparency and informational purposes. The variable </w:t>
      </w:r>
      <w:r w:rsidRPr="001719B2">
        <w:rPr>
          <w:rStyle w:val="Verbatim"/>
          <w:rPrChange w:id="133" w:author="Haziq Jamil" w:date="2025-03-06T17:08:00Z" w16du:dateUtc="2025-03-06T09:08:00Z">
            <w:rPr/>
          </w:rPrChange>
        </w:rPr>
        <w:t>agent</w:t>
      </w:r>
      <w:r>
        <w:t xml:space="preserve"> specifies the (anonymised) identifier of the real estate agent or agency responsible for the listing, while </w:t>
      </w:r>
      <w:r w:rsidRPr="001719B2">
        <w:rPr>
          <w:rStyle w:val="Verbatim"/>
          <w:rPrChange w:id="134" w:author="Haziq Jamil" w:date="2025-03-06T17:08:00Z" w16du:dateUtc="2025-03-06T09:08:00Z">
            <w:rPr/>
          </w:rPrChange>
        </w:rPr>
        <w:t>source</w:t>
      </w:r>
      <w:r>
        <w:t xml:space="preserve"> identifies the platform or medium from which the listing was obtained, such as a newspaper, magazine, or website. The method variable details the data collection approach, which is further elaborated in the section below.</w:t>
      </w:r>
    </w:p>
    <w:p w14:paraId="51B4659E" w14:textId="77777777" w:rsidR="000E7DE2" w:rsidRDefault="000E7DE2">
      <w:pPr>
        <w:rPr>
          <w:del w:id="135" w:author="Haziq Jamil" w:date="2025-03-06T17:08:00Z" w16du:dateUtc="2025-03-06T09:08:00Z"/>
        </w:rPr>
        <w:sectPr w:rsidR="000E7DE2" w:rsidSect="002F1EA5">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lnNumType w:countBy="1" w:restart="continuous"/>
          <w:cols w:space="708"/>
          <w:docGrid w:linePitch="360"/>
        </w:sectPr>
      </w:pPr>
      <w:bookmarkStart w:id="136" w:name="spatial-information"/>
      <w:del w:id="137" w:author="Haziq Jamil" w:date="2025-03-06T17:08:00Z" w16du:dateUtc="2025-03-06T09:08:00Z">
        <w:r>
          <w:br w:type="page"/>
        </w:r>
      </w:del>
    </w:p>
    <w:tbl>
      <w:tblPr>
        <w:tblW w:w="5000" w:type="pct"/>
        <w:tblLayout w:type="fixed"/>
        <w:tblLook w:val="0000" w:firstRow="0" w:lastRow="0" w:firstColumn="0" w:lastColumn="0" w:noHBand="0" w:noVBand="0"/>
      </w:tblPr>
      <w:tblGrid>
        <w:gridCol w:w="13958"/>
      </w:tblGrid>
      <w:tr w:rsidR="000E7DE2" w:rsidRPr="000E7DE2" w14:paraId="5B7382CD" w14:textId="77777777" w:rsidTr="000E7DE2">
        <w:trPr>
          <w:del w:id="138" w:author="Haziq Jamil" w:date="2025-03-06T17:08:00Z" w16du:dateUtc="2025-03-06T09:08:00Z"/>
        </w:trPr>
        <w:tc>
          <w:tcPr>
            <w:tcW w:w="13958" w:type="dxa"/>
          </w:tcPr>
          <w:p w14:paraId="10AB41FB" w14:textId="77777777" w:rsidR="000E7DE2" w:rsidRPr="000E7DE2" w:rsidRDefault="000E7DE2" w:rsidP="000E7DE2">
            <w:pPr>
              <w:rPr>
                <w:del w:id="139" w:author="Haziq Jamil" w:date="2025-03-06T17:08:00Z" w16du:dateUtc="2025-03-06T09:08:00Z"/>
              </w:rPr>
            </w:pPr>
            <w:del w:id="140" w:author="Haziq Jamil" w:date="2025-03-06T17:08:00Z" w16du:dateUtc="2025-03-06T09:08:00Z">
              <w:r w:rsidRPr="000E7DE2">
                <w:lastRenderedPageBreak/>
                <w:delText>Table 2: Summary of housing data.</w:delText>
              </w:r>
            </w:del>
          </w:p>
          <w:tbl>
            <w:tblPr>
              <w:tblW w:w="5000" w:type="pct"/>
              <w:tblBorders>
                <w:top w:val="single" w:sz="4" w:space="0" w:color="auto"/>
                <w:bottom w:val="single" w:sz="4" w:space="0" w:color="auto"/>
              </w:tblBorders>
              <w:tblLayout w:type="fixed"/>
              <w:tblLook w:val="0060" w:firstRow="1" w:lastRow="1" w:firstColumn="0" w:lastColumn="0" w:noHBand="0" w:noVBand="0"/>
            </w:tblPr>
            <w:tblGrid>
              <w:gridCol w:w="2262"/>
              <w:gridCol w:w="833"/>
              <w:gridCol w:w="2016"/>
              <w:gridCol w:w="2554"/>
              <w:gridCol w:w="2016"/>
              <w:gridCol w:w="2016"/>
              <w:gridCol w:w="2045"/>
            </w:tblGrid>
            <w:tr w:rsidR="000E7DE2" w:rsidRPr="000E7DE2" w14:paraId="308E4C82" w14:textId="77777777" w:rsidTr="00766EA7">
              <w:trPr>
                <w:trHeight w:val="284"/>
                <w:tblHeader/>
                <w:del w:id="141" w:author="Haziq Jamil" w:date="2025-03-06T17:08:00Z" w16du:dateUtc="2025-03-06T09:08:00Z"/>
              </w:trPr>
              <w:tc>
                <w:tcPr>
                  <w:tcW w:w="2262" w:type="dxa"/>
                  <w:tcBorders>
                    <w:top w:val="single" w:sz="4" w:space="0" w:color="auto"/>
                    <w:bottom w:val="single" w:sz="4" w:space="0" w:color="auto"/>
                  </w:tcBorders>
                </w:tcPr>
                <w:p w14:paraId="150EFD06" w14:textId="77777777" w:rsidR="000E7DE2" w:rsidRPr="000E7DE2" w:rsidRDefault="000E7DE2" w:rsidP="000E7DE2">
                  <w:pPr>
                    <w:spacing w:after="0" w:line="240" w:lineRule="auto"/>
                    <w:rPr>
                      <w:del w:id="142" w:author="Haziq Jamil" w:date="2025-03-06T17:08:00Z" w16du:dateUtc="2025-03-06T09:08:00Z"/>
                    </w:rPr>
                  </w:pPr>
                  <w:del w:id="143" w:author="Haziq Jamil" w:date="2025-03-06T17:08:00Z" w16du:dateUtc="2025-03-06T09:08:00Z">
                    <w:r w:rsidRPr="000E7DE2">
                      <w:delText>Variable</w:delText>
                    </w:r>
                  </w:del>
                </w:p>
              </w:tc>
              <w:tc>
                <w:tcPr>
                  <w:tcW w:w="833" w:type="dxa"/>
                  <w:tcBorders>
                    <w:top w:val="single" w:sz="4" w:space="0" w:color="auto"/>
                    <w:bottom w:val="single" w:sz="4" w:space="0" w:color="auto"/>
                  </w:tcBorders>
                </w:tcPr>
                <w:p w14:paraId="7B0D838D" w14:textId="77777777" w:rsidR="000E7DE2" w:rsidRPr="000E7DE2" w:rsidRDefault="000E7DE2" w:rsidP="000E7DE2">
                  <w:pPr>
                    <w:spacing w:after="0" w:line="240" w:lineRule="auto"/>
                    <w:rPr>
                      <w:del w:id="144" w:author="Haziq Jamil" w:date="2025-03-06T17:08:00Z" w16du:dateUtc="2025-03-06T09:08:00Z"/>
                    </w:rPr>
                  </w:pPr>
                  <w:del w:id="145" w:author="Haziq Jamil" w:date="2025-03-06T17:08:00Z" w16du:dateUtc="2025-03-06T09:08:00Z">
                    <w:r w:rsidRPr="000E7DE2">
                      <w:delText>N</w:delText>
                    </w:r>
                  </w:del>
                </w:p>
              </w:tc>
              <w:tc>
                <w:tcPr>
                  <w:tcW w:w="2016" w:type="dxa"/>
                  <w:tcBorders>
                    <w:top w:val="single" w:sz="4" w:space="0" w:color="auto"/>
                    <w:bottom w:val="single" w:sz="4" w:space="0" w:color="auto"/>
                  </w:tcBorders>
                </w:tcPr>
                <w:p w14:paraId="507CB727" w14:textId="77777777" w:rsidR="000E7DE2" w:rsidRPr="000E7DE2" w:rsidRDefault="000E7DE2" w:rsidP="000E7DE2">
                  <w:pPr>
                    <w:spacing w:after="0" w:line="240" w:lineRule="auto"/>
                    <w:rPr>
                      <w:del w:id="146" w:author="Haziq Jamil" w:date="2025-03-06T17:08:00Z" w16du:dateUtc="2025-03-06T09:08:00Z"/>
                    </w:rPr>
                  </w:pPr>
                  <w:del w:id="147" w:author="Haziq Jamil" w:date="2025-03-06T17:08:00Z" w16du:dateUtc="2025-03-06T09:08:00Z">
                    <w:r w:rsidRPr="000E7DE2">
                      <w:delText>Overall N = 31,495</w:delText>
                    </w:r>
                    <w:r w:rsidRPr="000E7DE2">
                      <w:rPr>
                        <w:vertAlign w:val="superscript"/>
                      </w:rPr>
                      <w:delText>1</w:delText>
                    </w:r>
                  </w:del>
                </w:p>
              </w:tc>
              <w:tc>
                <w:tcPr>
                  <w:tcW w:w="2554" w:type="dxa"/>
                  <w:tcBorders>
                    <w:top w:val="single" w:sz="4" w:space="0" w:color="auto"/>
                    <w:bottom w:val="single" w:sz="4" w:space="0" w:color="auto"/>
                  </w:tcBorders>
                </w:tcPr>
                <w:p w14:paraId="5B8B2177" w14:textId="77777777" w:rsidR="000E7DE2" w:rsidRPr="000E7DE2" w:rsidRDefault="000E7DE2" w:rsidP="000E7DE2">
                  <w:pPr>
                    <w:spacing w:after="0" w:line="240" w:lineRule="auto"/>
                    <w:rPr>
                      <w:del w:id="148" w:author="Haziq Jamil" w:date="2025-03-06T17:08:00Z" w16du:dateUtc="2025-03-06T09:08:00Z"/>
                    </w:rPr>
                  </w:pPr>
                  <w:del w:id="149" w:author="Haziq Jamil" w:date="2025-03-06T17:08:00Z" w16du:dateUtc="2025-03-06T09:08:00Z">
                    <w:r w:rsidRPr="000E7DE2">
                      <w:delText>Brunei-Muara N = 28,894</w:delText>
                    </w:r>
                    <w:r w:rsidRPr="000E7DE2">
                      <w:rPr>
                        <w:vertAlign w:val="superscript"/>
                      </w:rPr>
                      <w:delText>1</w:delText>
                    </w:r>
                  </w:del>
                </w:p>
              </w:tc>
              <w:tc>
                <w:tcPr>
                  <w:tcW w:w="2016" w:type="dxa"/>
                  <w:tcBorders>
                    <w:top w:val="single" w:sz="4" w:space="0" w:color="auto"/>
                    <w:bottom w:val="single" w:sz="4" w:space="0" w:color="auto"/>
                  </w:tcBorders>
                </w:tcPr>
                <w:p w14:paraId="038FCB52" w14:textId="77777777" w:rsidR="000E7DE2" w:rsidRPr="000E7DE2" w:rsidRDefault="000E7DE2" w:rsidP="000E7DE2">
                  <w:pPr>
                    <w:spacing w:after="0" w:line="240" w:lineRule="auto"/>
                    <w:rPr>
                      <w:del w:id="150" w:author="Haziq Jamil" w:date="2025-03-06T17:08:00Z" w16du:dateUtc="2025-03-06T09:08:00Z"/>
                    </w:rPr>
                  </w:pPr>
                  <w:del w:id="151" w:author="Haziq Jamil" w:date="2025-03-06T17:08:00Z" w16du:dateUtc="2025-03-06T09:08:00Z">
                    <w:r w:rsidRPr="000E7DE2">
                      <w:delText>Belait N = 1,513</w:delText>
                    </w:r>
                    <w:r w:rsidRPr="000E7DE2">
                      <w:rPr>
                        <w:vertAlign w:val="superscript"/>
                      </w:rPr>
                      <w:delText>1</w:delText>
                    </w:r>
                  </w:del>
                </w:p>
              </w:tc>
              <w:tc>
                <w:tcPr>
                  <w:tcW w:w="2016" w:type="dxa"/>
                  <w:tcBorders>
                    <w:top w:val="single" w:sz="4" w:space="0" w:color="auto"/>
                    <w:bottom w:val="single" w:sz="4" w:space="0" w:color="auto"/>
                  </w:tcBorders>
                </w:tcPr>
                <w:p w14:paraId="3E77AA48" w14:textId="77777777" w:rsidR="000E7DE2" w:rsidRPr="000E7DE2" w:rsidRDefault="000E7DE2" w:rsidP="000E7DE2">
                  <w:pPr>
                    <w:spacing w:after="0" w:line="240" w:lineRule="auto"/>
                    <w:rPr>
                      <w:del w:id="152" w:author="Haziq Jamil" w:date="2025-03-06T17:08:00Z" w16du:dateUtc="2025-03-06T09:08:00Z"/>
                    </w:rPr>
                  </w:pPr>
                  <w:del w:id="153" w:author="Haziq Jamil" w:date="2025-03-06T17:08:00Z" w16du:dateUtc="2025-03-06T09:08:00Z">
                    <w:r w:rsidRPr="000E7DE2">
                      <w:delText>Tutong N = 790</w:delText>
                    </w:r>
                    <w:r w:rsidRPr="000E7DE2">
                      <w:rPr>
                        <w:vertAlign w:val="superscript"/>
                      </w:rPr>
                      <w:delText>1</w:delText>
                    </w:r>
                  </w:del>
                </w:p>
              </w:tc>
              <w:tc>
                <w:tcPr>
                  <w:tcW w:w="2045" w:type="dxa"/>
                  <w:tcBorders>
                    <w:top w:val="single" w:sz="4" w:space="0" w:color="auto"/>
                    <w:bottom w:val="single" w:sz="4" w:space="0" w:color="auto"/>
                  </w:tcBorders>
                </w:tcPr>
                <w:p w14:paraId="0FCC6D6B" w14:textId="77777777" w:rsidR="000E7DE2" w:rsidRPr="000E7DE2" w:rsidRDefault="000E7DE2" w:rsidP="000E7DE2">
                  <w:pPr>
                    <w:spacing w:after="0" w:line="240" w:lineRule="auto"/>
                    <w:rPr>
                      <w:del w:id="154" w:author="Haziq Jamil" w:date="2025-03-06T17:08:00Z" w16du:dateUtc="2025-03-06T09:08:00Z"/>
                    </w:rPr>
                  </w:pPr>
                  <w:del w:id="155" w:author="Haziq Jamil" w:date="2025-03-06T17:08:00Z" w16du:dateUtc="2025-03-06T09:08:00Z">
                    <w:r w:rsidRPr="000E7DE2">
                      <w:delText>Temburong N = 298</w:delText>
                    </w:r>
                    <w:r w:rsidRPr="000E7DE2">
                      <w:rPr>
                        <w:vertAlign w:val="superscript"/>
                      </w:rPr>
                      <w:delText>1</w:delText>
                    </w:r>
                  </w:del>
                </w:p>
              </w:tc>
            </w:tr>
            <w:tr w:rsidR="000E7DE2" w:rsidRPr="000E7DE2" w14:paraId="4AFCED75" w14:textId="77777777" w:rsidTr="00766EA7">
              <w:trPr>
                <w:trHeight w:val="20"/>
                <w:del w:id="156" w:author="Haziq Jamil" w:date="2025-03-06T17:08:00Z" w16du:dateUtc="2025-03-06T09:08:00Z"/>
              </w:trPr>
              <w:tc>
                <w:tcPr>
                  <w:tcW w:w="2262" w:type="dxa"/>
                  <w:tcBorders>
                    <w:top w:val="single" w:sz="4" w:space="0" w:color="auto"/>
                  </w:tcBorders>
                </w:tcPr>
                <w:p w14:paraId="5E19D843" w14:textId="77777777" w:rsidR="000E7DE2" w:rsidRPr="000E7DE2" w:rsidRDefault="000E7DE2" w:rsidP="000E7DE2">
                  <w:pPr>
                    <w:spacing w:after="0" w:line="240" w:lineRule="auto"/>
                    <w:rPr>
                      <w:del w:id="157" w:author="Haziq Jamil" w:date="2025-03-06T17:08:00Z" w16du:dateUtc="2025-03-06T09:08:00Z"/>
                      <w:b/>
                      <w:bCs/>
                    </w:rPr>
                  </w:pPr>
                  <w:del w:id="158" w:author="Haziq Jamil" w:date="2025-03-06T17:08:00Z" w16du:dateUtc="2025-03-06T09:08:00Z">
                    <w:r w:rsidRPr="000E7DE2">
                      <w:rPr>
                        <w:b/>
                        <w:bCs/>
                      </w:rPr>
                      <w:delText>Price (BND 1,000)</w:delText>
                    </w:r>
                  </w:del>
                </w:p>
              </w:tc>
              <w:tc>
                <w:tcPr>
                  <w:tcW w:w="833" w:type="dxa"/>
                  <w:tcBorders>
                    <w:top w:val="single" w:sz="4" w:space="0" w:color="auto"/>
                  </w:tcBorders>
                </w:tcPr>
                <w:p w14:paraId="208A75A8" w14:textId="77777777" w:rsidR="000E7DE2" w:rsidRPr="000E7DE2" w:rsidRDefault="000E7DE2" w:rsidP="000E7DE2">
                  <w:pPr>
                    <w:spacing w:after="0" w:line="240" w:lineRule="auto"/>
                    <w:rPr>
                      <w:del w:id="159" w:author="Haziq Jamil" w:date="2025-03-06T17:08:00Z" w16du:dateUtc="2025-03-06T09:08:00Z"/>
                    </w:rPr>
                  </w:pPr>
                  <w:del w:id="160" w:author="Haziq Jamil" w:date="2025-03-06T17:08:00Z" w16du:dateUtc="2025-03-06T09:08:00Z">
                    <w:r w:rsidRPr="000E7DE2">
                      <w:delText>31,495</w:delText>
                    </w:r>
                  </w:del>
                </w:p>
              </w:tc>
              <w:tc>
                <w:tcPr>
                  <w:tcW w:w="2016" w:type="dxa"/>
                  <w:tcBorders>
                    <w:top w:val="single" w:sz="4" w:space="0" w:color="auto"/>
                  </w:tcBorders>
                </w:tcPr>
                <w:p w14:paraId="7AD07669" w14:textId="77777777" w:rsidR="000E7DE2" w:rsidRPr="000E7DE2" w:rsidRDefault="000E7DE2" w:rsidP="000E7DE2">
                  <w:pPr>
                    <w:spacing w:after="0" w:line="240" w:lineRule="auto"/>
                    <w:rPr>
                      <w:del w:id="161" w:author="Haziq Jamil" w:date="2025-03-06T17:08:00Z" w16du:dateUtc="2025-03-06T09:08:00Z"/>
                    </w:rPr>
                  </w:pPr>
                </w:p>
              </w:tc>
              <w:tc>
                <w:tcPr>
                  <w:tcW w:w="2554" w:type="dxa"/>
                  <w:tcBorders>
                    <w:top w:val="single" w:sz="4" w:space="0" w:color="auto"/>
                  </w:tcBorders>
                </w:tcPr>
                <w:p w14:paraId="2A5B85D1" w14:textId="77777777" w:rsidR="000E7DE2" w:rsidRPr="000E7DE2" w:rsidRDefault="000E7DE2" w:rsidP="000E7DE2">
                  <w:pPr>
                    <w:spacing w:after="0" w:line="240" w:lineRule="auto"/>
                    <w:rPr>
                      <w:del w:id="162" w:author="Haziq Jamil" w:date="2025-03-06T17:08:00Z" w16du:dateUtc="2025-03-06T09:08:00Z"/>
                    </w:rPr>
                  </w:pPr>
                </w:p>
              </w:tc>
              <w:tc>
                <w:tcPr>
                  <w:tcW w:w="2016" w:type="dxa"/>
                  <w:tcBorders>
                    <w:top w:val="single" w:sz="4" w:space="0" w:color="auto"/>
                  </w:tcBorders>
                </w:tcPr>
                <w:p w14:paraId="14297D84" w14:textId="77777777" w:rsidR="000E7DE2" w:rsidRPr="000E7DE2" w:rsidRDefault="000E7DE2" w:rsidP="000E7DE2">
                  <w:pPr>
                    <w:spacing w:after="0" w:line="240" w:lineRule="auto"/>
                    <w:rPr>
                      <w:del w:id="163" w:author="Haziq Jamil" w:date="2025-03-06T17:08:00Z" w16du:dateUtc="2025-03-06T09:08:00Z"/>
                    </w:rPr>
                  </w:pPr>
                </w:p>
              </w:tc>
              <w:tc>
                <w:tcPr>
                  <w:tcW w:w="2016" w:type="dxa"/>
                  <w:tcBorders>
                    <w:top w:val="single" w:sz="4" w:space="0" w:color="auto"/>
                  </w:tcBorders>
                </w:tcPr>
                <w:p w14:paraId="16C0FB96" w14:textId="77777777" w:rsidR="000E7DE2" w:rsidRPr="000E7DE2" w:rsidRDefault="000E7DE2" w:rsidP="000E7DE2">
                  <w:pPr>
                    <w:spacing w:after="0" w:line="240" w:lineRule="auto"/>
                    <w:rPr>
                      <w:del w:id="164" w:author="Haziq Jamil" w:date="2025-03-06T17:08:00Z" w16du:dateUtc="2025-03-06T09:08:00Z"/>
                    </w:rPr>
                  </w:pPr>
                </w:p>
              </w:tc>
              <w:tc>
                <w:tcPr>
                  <w:tcW w:w="2045" w:type="dxa"/>
                  <w:tcBorders>
                    <w:top w:val="single" w:sz="4" w:space="0" w:color="auto"/>
                  </w:tcBorders>
                </w:tcPr>
                <w:p w14:paraId="048059AD" w14:textId="77777777" w:rsidR="000E7DE2" w:rsidRPr="000E7DE2" w:rsidRDefault="000E7DE2" w:rsidP="000E7DE2">
                  <w:pPr>
                    <w:spacing w:after="0" w:line="240" w:lineRule="auto"/>
                    <w:rPr>
                      <w:del w:id="165" w:author="Haziq Jamil" w:date="2025-03-06T17:08:00Z" w16du:dateUtc="2025-03-06T09:08:00Z"/>
                    </w:rPr>
                  </w:pPr>
                </w:p>
              </w:tc>
            </w:tr>
            <w:tr w:rsidR="000E7DE2" w:rsidRPr="000E7DE2" w14:paraId="5EDFD4DA" w14:textId="77777777" w:rsidTr="00766EA7">
              <w:trPr>
                <w:trHeight w:val="20"/>
                <w:del w:id="166" w:author="Haziq Jamil" w:date="2025-03-06T17:08:00Z" w16du:dateUtc="2025-03-06T09:08:00Z"/>
              </w:trPr>
              <w:tc>
                <w:tcPr>
                  <w:tcW w:w="2262" w:type="dxa"/>
                </w:tcPr>
                <w:p w14:paraId="642E7067" w14:textId="77777777" w:rsidR="000E7DE2" w:rsidRPr="000E7DE2" w:rsidRDefault="000E7DE2" w:rsidP="000E7DE2">
                  <w:pPr>
                    <w:spacing w:after="0" w:line="240" w:lineRule="auto"/>
                    <w:rPr>
                      <w:del w:id="167" w:author="Haziq Jamil" w:date="2025-03-06T17:08:00Z" w16du:dateUtc="2025-03-06T09:08:00Z"/>
                    </w:rPr>
                  </w:pPr>
                  <w:del w:id="168" w:author="Haziq Jamil" w:date="2025-03-06T17:08:00Z" w16du:dateUtc="2025-03-06T09:08:00Z">
                    <w:r w:rsidRPr="000E7DE2">
                      <w:delText>    Mean (SD)</w:delText>
                    </w:r>
                  </w:del>
                </w:p>
              </w:tc>
              <w:tc>
                <w:tcPr>
                  <w:tcW w:w="833" w:type="dxa"/>
                </w:tcPr>
                <w:p w14:paraId="649B0385" w14:textId="77777777" w:rsidR="000E7DE2" w:rsidRPr="000E7DE2" w:rsidRDefault="000E7DE2" w:rsidP="000E7DE2">
                  <w:pPr>
                    <w:spacing w:after="0" w:line="240" w:lineRule="auto"/>
                    <w:rPr>
                      <w:del w:id="169" w:author="Haziq Jamil" w:date="2025-03-06T17:08:00Z" w16du:dateUtc="2025-03-06T09:08:00Z"/>
                    </w:rPr>
                  </w:pPr>
                </w:p>
              </w:tc>
              <w:tc>
                <w:tcPr>
                  <w:tcW w:w="2016" w:type="dxa"/>
                </w:tcPr>
                <w:p w14:paraId="29E2F8EF" w14:textId="77777777" w:rsidR="000E7DE2" w:rsidRPr="000E7DE2" w:rsidRDefault="000E7DE2" w:rsidP="000E7DE2">
                  <w:pPr>
                    <w:spacing w:after="0" w:line="240" w:lineRule="auto"/>
                    <w:rPr>
                      <w:del w:id="170" w:author="Haziq Jamil" w:date="2025-03-06T17:08:00Z" w16du:dateUtc="2025-03-06T09:08:00Z"/>
                    </w:rPr>
                  </w:pPr>
                  <w:del w:id="171" w:author="Haziq Jamil" w:date="2025-03-06T17:08:00Z" w16du:dateUtc="2025-03-06T09:08:00Z">
                    <w:r w:rsidRPr="000E7DE2">
                      <w:delText>340 (380)</w:delText>
                    </w:r>
                  </w:del>
                </w:p>
              </w:tc>
              <w:tc>
                <w:tcPr>
                  <w:tcW w:w="2554" w:type="dxa"/>
                </w:tcPr>
                <w:p w14:paraId="0374A6B8" w14:textId="77777777" w:rsidR="000E7DE2" w:rsidRPr="000E7DE2" w:rsidRDefault="000E7DE2" w:rsidP="000E7DE2">
                  <w:pPr>
                    <w:spacing w:after="0" w:line="240" w:lineRule="auto"/>
                    <w:rPr>
                      <w:del w:id="172" w:author="Haziq Jamil" w:date="2025-03-06T17:08:00Z" w16du:dateUtc="2025-03-06T09:08:00Z"/>
                    </w:rPr>
                  </w:pPr>
                  <w:del w:id="173" w:author="Haziq Jamil" w:date="2025-03-06T17:08:00Z" w16du:dateUtc="2025-03-06T09:08:00Z">
                    <w:r w:rsidRPr="000E7DE2">
                      <w:delText>339 (392)</w:delText>
                    </w:r>
                  </w:del>
                </w:p>
              </w:tc>
              <w:tc>
                <w:tcPr>
                  <w:tcW w:w="2016" w:type="dxa"/>
                </w:tcPr>
                <w:p w14:paraId="2D2C95AB" w14:textId="77777777" w:rsidR="000E7DE2" w:rsidRPr="000E7DE2" w:rsidRDefault="000E7DE2" w:rsidP="000E7DE2">
                  <w:pPr>
                    <w:spacing w:after="0" w:line="240" w:lineRule="auto"/>
                    <w:rPr>
                      <w:del w:id="174" w:author="Haziq Jamil" w:date="2025-03-06T17:08:00Z" w16du:dateUtc="2025-03-06T09:08:00Z"/>
                    </w:rPr>
                  </w:pPr>
                  <w:del w:id="175" w:author="Haziq Jamil" w:date="2025-03-06T17:08:00Z" w16du:dateUtc="2025-03-06T09:08:00Z">
                    <w:r w:rsidRPr="000E7DE2">
                      <w:delText>372 (209)</w:delText>
                    </w:r>
                  </w:del>
                </w:p>
              </w:tc>
              <w:tc>
                <w:tcPr>
                  <w:tcW w:w="2016" w:type="dxa"/>
                </w:tcPr>
                <w:p w14:paraId="22769D23" w14:textId="77777777" w:rsidR="000E7DE2" w:rsidRPr="000E7DE2" w:rsidRDefault="000E7DE2" w:rsidP="000E7DE2">
                  <w:pPr>
                    <w:spacing w:after="0" w:line="240" w:lineRule="auto"/>
                    <w:rPr>
                      <w:del w:id="176" w:author="Haziq Jamil" w:date="2025-03-06T17:08:00Z" w16du:dateUtc="2025-03-06T09:08:00Z"/>
                    </w:rPr>
                  </w:pPr>
                  <w:del w:id="177" w:author="Haziq Jamil" w:date="2025-03-06T17:08:00Z" w16du:dateUtc="2025-03-06T09:08:00Z">
                    <w:r w:rsidRPr="000E7DE2">
                      <w:delText>260 (87)</w:delText>
                    </w:r>
                  </w:del>
                </w:p>
              </w:tc>
              <w:tc>
                <w:tcPr>
                  <w:tcW w:w="2045" w:type="dxa"/>
                </w:tcPr>
                <w:p w14:paraId="3B76FD4A" w14:textId="77777777" w:rsidR="000E7DE2" w:rsidRPr="000E7DE2" w:rsidRDefault="000E7DE2" w:rsidP="000E7DE2">
                  <w:pPr>
                    <w:spacing w:after="0" w:line="240" w:lineRule="auto"/>
                    <w:rPr>
                      <w:del w:id="178" w:author="Haziq Jamil" w:date="2025-03-06T17:08:00Z" w16du:dateUtc="2025-03-06T09:08:00Z"/>
                    </w:rPr>
                  </w:pPr>
                  <w:del w:id="179" w:author="Haziq Jamil" w:date="2025-03-06T17:08:00Z" w16du:dateUtc="2025-03-06T09:08:00Z">
                    <w:r w:rsidRPr="000E7DE2">
                      <w:delText>419 (323)</w:delText>
                    </w:r>
                  </w:del>
                </w:p>
              </w:tc>
            </w:tr>
            <w:tr w:rsidR="000E7DE2" w:rsidRPr="000E7DE2" w14:paraId="614170E9" w14:textId="77777777" w:rsidTr="00766EA7">
              <w:trPr>
                <w:trHeight w:val="20"/>
                <w:del w:id="180" w:author="Haziq Jamil" w:date="2025-03-06T17:08:00Z" w16du:dateUtc="2025-03-06T09:08:00Z"/>
              </w:trPr>
              <w:tc>
                <w:tcPr>
                  <w:tcW w:w="2262" w:type="dxa"/>
                </w:tcPr>
                <w:p w14:paraId="4BF58849" w14:textId="77777777" w:rsidR="000E7DE2" w:rsidRPr="000E7DE2" w:rsidRDefault="000E7DE2" w:rsidP="000E7DE2">
                  <w:pPr>
                    <w:spacing w:after="0" w:line="240" w:lineRule="auto"/>
                    <w:rPr>
                      <w:del w:id="181" w:author="Haziq Jamil" w:date="2025-03-06T17:08:00Z" w16du:dateUtc="2025-03-06T09:08:00Z"/>
                    </w:rPr>
                  </w:pPr>
                  <w:del w:id="182" w:author="Haziq Jamil" w:date="2025-03-06T17:08:00Z" w16du:dateUtc="2025-03-06T09:08:00Z">
                    <w:r w:rsidRPr="000E7DE2">
                      <w:delText>    Min - Max</w:delText>
                    </w:r>
                  </w:del>
                </w:p>
              </w:tc>
              <w:tc>
                <w:tcPr>
                  <w:tcW w:w="833" w:type="dxa"/>
                </w:tcPr>
                <w:p w14:paraId="257A313D" w14:textId="77777777" w:rsidR="000E7DE2" w:rsidRPr="000E7DE2" w:rsidRDefault="000E7DE2" w:rsidP="000E7DE2">
                  <w:pPr>
                    <w:spacing w:after="0" w:line="240" w:lineRule="auto"/>
                    <w:rPr>
                      <w:del w:id="183" w:author="Haziq Jamil" w:date="2025-03-06T17:08:00Z" w16du:dateUtc="2025-03-06T09:08:00Z"/>
                    </w:rPr>
                  </w:pPr>
                </w:p>
              </w:tc>
              <w:tc>
                <w:tcPr>
                  <w:tcW w:w="2016" w:type="dxa"/>
                </w:tcPr>
                <w:p w14:paraId="5BBFA708" w14:textId="77777777" w:rsidR="000E7DE2" w:rsidRPr="000E7DE2" w:rsidRDefault="000E7DE2" w:rsidP="000E7DE2">
                  <w:pPr>
                    <w:spacing w:after="0" w:line="240" w:lineRule="auto"/>
                    <w:rPr>
                      <w:del w:id="184" w:author="Haziq Jamil" w:date="2025-03-06T17:08:00Z" w16du:dateUtc="2025-03-06T09:08:00Z"/>
                    </w:rPr>
                  </w:pPr>
                  <w:del w:id="185" w:author="Haziq Jamil" w:date="2025-03-06T17:08:00Z" w16du:dateUtc="2025-03-06T09:08:00Z">
                    <w:r w:rsidRPr="000E7DE2">
                      <w:delText>70 - 13,800</w:delText>
                    </w:r>
                  </w:del>
                </w:p>
              </w:tc>
              <w:tc>
                <w:tcPr>
                  <w:tcW w:w="2554" w:type="dxa"/>
                </w:tcPr>
                <w:p w14:paraId="6277CEBF" w14:textId="77777777" w:rsidR="000E7DE2" w:rsidRPr="000E7DE2" w:rsidRDefault="000E7DE2" w:rsidP="000E7DE2">
                  <w:pPr>
                    <w:spacing w:after="0" w:line="240" w:lineRule="auto"/>
                    <w:rPr>
                      <w:del w:id="186" w:author="Haziq Jamil" w:date="2025-03-06T17:08:00Z" w16du:dateUtc="2025-03-06T09:08:00Z"/>
                    </w:rPr>
                  </w:pPr>
                  <w:del w:id="187" w:author="Haziq Jamil" w:date="2025-03-06T17:08:00Z" w16du:dateUtc="2025-03-06T09:08:00Z">
                    <w:r w:rsidRPr="000E7DE2">
                      <w:delText>70 - 13,800</w:delText>
                    </w:r>
                  </w:del>
                </w:p>
              </w:tc>
              <w:tc>
                <w:tcPr>
                  <w:tcW w:w="2016" w:type="dxa"/>
                </w:tcPr>
                <w:p w14:paraId="2943645B" w14:textId="77777777" w:rsidR="000E7DE2" w:rsidRPr="000E7DE2" w:rsidRDefault="000E7DE2" w:rsidP="000E7DE2">
                  <w:pPr>
                    <w:spacing w:after="0" w:line="240" w:lineRule="auto"/>
                    <w:rPr>
                      <w:del w:id="188" w:author="Haziq Jamil" w:date="2025-03-06T17:08:00Z" w16du:dateUtc="2025-03-06T09:08:00Z"/>
                    </w:rPr>
                  </w:pPr>
                  <w:del w:id="189" w:author="Haziq Jamil" w:date="2025-03-06T17:08:00Z" w16du:dateUtc="2025-03-06T09:08:00Z">
                    <w:r w:rsidRPr="000E7DE2">
                      <w:delText>98 - 2,800</w:delText>
                    </w:r>
                  </w:del>
                </w:p>
              </w:tc>
              <w:tc>
                <w:tcPr>
                  <w:tcW w:w="2016" w:type="dxa"/>
                </w:tcPr>
                <w:p w14:paraId="196DD146" w14:textId="77777777" w:rsidR="000E7DE2" w:rsidRPr="000E7DE2" w:rsidRDefault="000E7DE2" w:rsidP="000E7DE2">
                  <w:pPr>
                    <w:spacing w:after="0" w:line="240" w:lineRule="auto"/>
                    <w:rPr>
                      <w:del w:id="190" w:author="Haziq Jamil" w:date="2025-03-06T17:08:00Z" w16du:dateUtc="2025-03-06T09:08:00Z"/>
                    </w:rPr>
                  </w:pPr>
                  <w:del w:id="191" w:author="Haziq Jamil" w:date="2025-03-06T17:08:00Z" w16du:dateUtc="2025-03-06T09:08:00Z">
                    <w:r w:rsidRPr="000E7DE2">
                      <w:delText>116 - 680</w:delText>
                    </w:r>
                  </w:del>
                </w:p>
              </w:tc>
              <w:tc>
                <w:tcPr>
                  <w:tcW w:w="2045" w:type="dxa"/>
                </w:tcPr>
                <w:p w14:paraId="25023895" w14:textId="77777777" w:rsidR="000E7DE2" w:rsidRPr="000E7DE2" w:rsidRDefault="000E7DE2" w:rsidP="000E7DE2">
                  <w:pPr>
                    <w:spacing w:after="0" w:line="240" w:lineRule="auto"/>
                    <w:rPr>
                      <w:del w:id="192" w:author="Haziq Jamil" w:date="2025-03-06T17:08:00Z" w16du:dateUtc="2025-03-06T09:08:00Z"/>
                    </w:rPr>
                  </w:pPr>
                  <w:del w:id="193" w:author="Haziq Jamil" w:date="2025-03-06T17:08:00Z" w16du:dateUtc="2025-03-06T09:08:00Z">
                    <w:r w:rsidRPr="000E7DE2">
                      <w:delText>118 - 1,800</w:delText>
                    </w:r>
                  </w:del>
                </w:p>
              </w:tc>
            </w:tr>
            <w:tr w:rsidR="000E7DE2" w:rsidRPr="000E7DE2" w14:paraId="3E890834" w14:textId="77777777" w:rsidTr="00766EA7">
              <w:trPr>
                <w:trHeight w:val="20"/>
                <w:del w:id="194" w:author="Haziq Jamil" w:date="2025-03-06T17:08:00Z" w16du:dateUtc="2025-03-06T09:08:00Z"/>
              </w:trPr>
              <w:tc>
                <w:tcPr>
                  <w:tcW w:w="2262" w:type="dxa"/>
                </w:tcPr>
                <w:p w14:paraId="2695911C" w14:textId="77777777" w:rsidR="000E7DE2" w:rsidRPr="000E7DE2" w:rsidRDefault="000E7DE2" w:rsidP="000E7DE2">
                  <w:pPr>
                    <w:spacing w:after="0" w:line="240" w:lineRule="auto"/>
                    <w:rPr>
                      <w:del w:id="195" w:author="Haziq Jamil" w:date="2025-03-06T17:08:00Z" w16du:dateUtc="2025-03-06T09:08:00Z"/>
                    </w:rPr>
                  </w:pPr>
                  <w:del w:id="196" w:author="Haziq Jamil" w:date="2025-03-06T17:08:00Z" w16du:dateUtc="2025-03-06T09:08:00Z">
                    <w:r w:rsidRPr="000E7DE2">
                      <w:delText>    Median (Q1, Q3)</w:delText>
                    </w:r>
                  </w:del>
                </w:p>
              </w:tc>
              <w:tc>
                <w:tcPr>
                  <w:tcW w:w="833" w:type="dxa"/>
                </w:tcPr>
                <w:p w14:paraId="52EC9951" w14:textId="77777777" w:rsidR="000E7DE2" w:rsidRPr="000E7DE2" w:rsidRDefault="000E7DE2" w:rsidP="000E7DE2">
                  <w:pPr>
                    <w:spacing w:after="0" w:line="240" w:lineRule="auto"/>
                    <w:rPr>
                      <w:del w:id="197" w:author="Haziq Jamil" w:date="2025-03-06T17:08:00Z" w16du:dateUtc="2025-03-06T09:08:00Z"/>
                    </w:rPr>
                  </w:pPr>
                  <w:del w:id="198" w:author="Haziq Jamil" w:date="2025-03-06T17:08:00Z" w16du:dateUtc="2025-03-06T09:08:00Z">
                    <w:r w:rsidRPr="000E7DE2">
                      <w:br/>
                    </w:r>
                  </w:del>
                </w:p>
              </w:tc>
              <w:tc>
                <w:tcPr>
                  <w:tcW w:w="2016" w:type="dxa"/>
                </w:tcPr>
                <w:p w14:paraId="59C29077" w14:textId="77777777" w:rsidR="000E7DE2" w:rsidRPr="000E7DE2" w:rsidRDefault="000E7DE2" w:rsidP="000E7DE2">
                  <w:pPr>
                    <w:spacing w:after="0" w:line="240" w:lineRule="auto"/>
                    <w:rPr>
                      <w:del w:id="199" w:author="Haziq Jamil" w:date="2025-03-06T17:08:00Z" w16du:dateUtc="2025-03-06T09:08:00Z"/>
                    </w:rPr>
                  </w:pPr>
                  <w:del w:id="200" w:author="Haziq Jamil" w:date="2025-03-06T17:08:00Z" w16du:dateUtc="2025-03-06T09:08:00Z">
                    <w:r w:rsidRPr="000E7DE2">
                      <w:delText>285 (230, 380)</w:delText>
                    </w:r>
                  </w:del>
                </w:p>
              </w:tc>
              <w:tc>
                <w:tcPr>
                  <w:tcW w:w="2554" w:type="dxa"/>
                </w:tcPr>
                <w:p w14:paraId="182D0F7B" w14:textId="77777777" w:rsidR="000E7DE2" w:rsidRPr="000E7DE2" w:rsidRDefault="000E7DE2" w:rsidP="000E7DE2">
                  <w:pPr>
                    <w:spacing w:after="0" w:line="240" w:lineRule="auto"/>
                    <w:rPr>
                      <w:del w:id="201" w:author="Haziq Jamil" w:date="2025-03-06T17:08:00Z" w16du:dateUtc="2025-03-06T09:08:00Z"/>
                    </w:rPr>
                  </w:pPr>
                  <w:del w:id="202" w:author="Haziq Jamil" w:date="2025-03-06T17:08:00Z" w16du:dateUtc="2025-03-06T09:08:00Z">
                    <w:r w:rsidRPr="000E7DE2">
                      <w:delText>285 (230, 380)</w:delText>
                    </w:r>
                  </w:del>
                </w:p>
              </w:tc>
              <w:tc>
                <w:tcPr>
                  <w:tcW w:w="2016" w:type="dxa"/>
                </w:tcPr>
                <w:p w14:paraId="13B7AAE4" w14:textId="77777777" w:rsidR="000E7DE2" w:rsidRPr="000E7DE2" w:rsidRDefault="000E7DE2" w:rsidP="000E7DE2">
                  <w:pPr>
                    <w:spacing w:after="0" w:line="240" w:lineRule="auto"/>
                    <w:rPr>
                      <w:del w:id="203" w:author="Haziq Jamil" w:date="2025-03-06T17:08:00Z" w16du:dateUtc="2025-03-06T09:08:00Z"/>
                    </w:rPr>
                  </w:pPr>
                  <w:del w:id="204" w:author="Haziq Jamil" w:date="2025-03-06T17:08:00Z" w16du:dateUtc="2025-03-06T09:08:00Z">
                    <w:r w:rsidRPr="000E7DE2">
                      <w:delText>320 (268, 400)</w:delText>
                    </w:r>
                  </w:del>
                </w:p>
              </w:tc>
              <w:tc>
                <w:tcPr>
                  <w:tcW w:w="2016" w:type="dxa"/>
                </w:tcPr>
                <w:p w14:paraId="0823B211" w14:textId="77777777" w:rsidR="000E7DE2" w:rsidRPr="000E7DE2" w:rsidRDefault="000E7DE2" w:rsidP="000E7DE2">
                  <w:pPr>
                    <w:spacing w:after="0" w:line="240" w:lineRule="auto"/>
                    <w:rPr>
                      <w:del w:id="205" w:author="Haziq Jamil" w:date="2025-03-06T17:08:00Z" w16du:dateUtc="2025-03-06T09:08:00Z"/>
                    </w:rPr>
                  </w:pPr>
                  <w:del w:id="206" w:author="Haziq Jamil" w:date="2025-03-06T17:08:00Z" w16du:dateUtc="2025-03-06T09:08:00Z">
                    <w:r w:rsidRPr="000E7DE2">
                      <w:delText>245 (198, 310)</w:delText>
                    </w:r>
                  </w:del>
                </w:p>
              </w:tc>
              <w:tc>
                <w:tcPr>
                  <w:tcW w:w="2045" w:type="dxa"/>
                </w:tcPr>
                <w:p w14:paraId="5C72E35B" w14:textId="77777777" w:rsidR="000E7DE2" w:rsidRPr="000E7DE2" w:rsidRDefault="000E7DE2" w:rsidP="000E7DE2">
                  <w:pPr>
                    <w:spacing w:after="0" w:line="240" w:lineRule="auto"/>
                    <w:rPr>
                      <w:del w:id="207" w:author="Haziq Jamil" w:date="2025-03-06T17:08:00Z" w16du:dateUtc="2025-03-06T09:08:00Z"/>
                    </w:rPr>
                  </w:pPr>
                  <w:del w:id="208" w:author="Haziq Jamil" w:date="2025-03-06T17:08:00Z" w16du:dateUtc="2025-03-06T09:08:00Z">
                    <w:r w:rsidRPr="000E7DE2">
                      <w:delText>390 (250, 430)</w:delText>
                    </w:r>
                  </w:del>
                </w:p>
              </w:tc>
            </w:tr>
            <w:tr w:rsidR="000E7DE2" w:rsidRPr="000E7DE2" w14:paraId="3F437B49" w14:textId="77777777" w:rsidTr="00766EA7">
              <w:trPr>
                <w:trHeight w:val="20"/>
                <w:del w:id="209" w:author="Haziq Jamil" w:date="2025-03-06T17:08:00Z" w16du:dateUtc="2025-03-06T09:08:00Z"/>
              </w:trPr>
              <w:tc>
                <w:tcPr>
                  <w:tcW w:w="2262" w:type="dxa"/>
                </w:tcPr>
                <w:p w14:paraId="2A0C8D2E" w14:textId="77777777" w:rsidR="000E7DE2" w:rsidRPr="000E7DE2" w:rsidRDefault="000E7DE2" w:rsidP="000E7DE2">
                  <w:pPr>
                    <w:spacing w:after="0" w:line="240" w:lineRule="auto"/>
                    <w:rPr>
                      <w:del w:id="210" w:author="Haziq Jamil" w:date="2025-03-06T17:08:00Z" w16du:dateUtc="2025-03-06T09:08:00Z"/>
                      <w:b/>
                      <w:bCs/>
                    </w:rPr>
                  </w:pPr>
                  <w:del w:id="211" w:author="Haziq Jamil" w:date="2025-03-06T17:08:00Z" w16du:dateUtc="2025-03-06T09:08:00Z">
                    <w:r w:rsidRPr="000E7DE2">
                      <w:rPr>
                        <w:b/>
                        <w:bCs/>
                      </w:rPr>
                      <w:delText>Property type</w:delText>
                    </w:r>
                  </w:del>
                </w:p>
              </w:tc>
              <w:tc>
                <w:tcPr>
                  <w:tcW w:w="833" w:type="dxa"/>
                </w:tcPr>
                <w:p w14:paraId="3E90F2D4" w14:textId="77777777" w:rsidR="000E7DE2" w:rsidRPr="000E7DE2" w:rsidRDefault="000E7DE2" w:rsidP="000E7DE2">
                  <w:pPr>
                    <w:spacing w:after="0" w:line="240" w:lineRule="auto"/>
                    <w:rPr>
                      <w:del w:id="212" w:author="Haziq Jamil" w:date="2025-03-06T17:08:00Z" w16du:dateUtc="2025-03-06T09:08:00Z"/>
                    </w:rPr>
                  </w:pPr>
                  <w:del w:id="213" w:author="Haziq Jamil" w:date="2025-03-06T17:08:00Z" w16du:dateUtc="2025-03-06T09:08:00Z">
                    <w:r w:rsidRPr="000E7DE2">
                      <w:delText>27,592</w:delText>
                    </w:r>
                  </w:del>
                </w:p>
              </w:tc>
              <w:tc>
                <w:tcPr>
                  <w:tcW w:w="2016" w:type="dxa"/>
                </w:tcPr>
                <w:p w14:paraId="59C0960A" w14:textId="77777777" w:rsidR="000E7DE2" w:rsidRPr="000E7DE2" w:rsidRDefault="000E7DE2" w:rsidP="000E7DE2">
                  <w:pPr>
                    <w:spacing w:after="0" w:line="240" w:lineRule="auto"/>
                    <w:rPr>
                      <w:del w:id="214" w:author="Haziq Jamil" w:date="2025-03-06T17:08:00Z" w16du:dateUtc="2025-03-06T09:08:00Z"/>
                    </w:rPr>
                  </w:pPr>
                </w:p>
              </w:tc>
              <w:tc>
                <w:tcPr>
                  <w:tcW w:w="2554" w:type="dxa"/>
                </w:tcPr>
                <w:p w14:paraId="4C48F478" w14:textId="77777777" w:rsidR="000E7DE2" w:rsidRPr="000E7DE2" w:rsidRDefault="000E7DE2" w:rsidP="000E7DE2">
                  <w:pPr>
                    <w:spacing w:after="0" w:line="240" w:lineRule="auto"/>
                    <w:rPr>
                      <w:del w:id="215" w:author="Haziq Jamil" w:date="2025-03-06T17:08:00Z" w16du:dateUtc="2025-03-06T09:08:00Z"/>
                    </w:rPr>
                  </w:pPr>
                </w:p>
              </w:tc>
              <w:tc>
                <w:tcPr>
                  <w:tcW w:w="2016" w:type="dxa"/>
                </w:tcPr>
                <w:p w14:paraId="25D77C95" w14:textId="77777777" w:rsidR="000E7DE2" w:rsidRPr="000E7DE2" w:rsidRDefault="000E7DE2" w:rsidP="000E7DE2">
                  <w:pPr>
                    <w:spacing w:after="0" w:line="240" w:lineRule="auto"/>
                    <w:rPr>
                      <w:del w:id="216" w:author="Haziq Jamil" w:date="2025-03-06T17:08:00Z" w16du:dateUtc="2025-03-06T09:08:00Z"/>
                    </w:rPr>
                  </w:pPr>
                </w:p>
              </w:tc>
              <w:tc>
                <w:tcPr>
                  <w:tcW w:w="2016" w:type="dxa"/>
                </w:tcPr>
                <w:p w14:paraId="56D32390" w14:textId="77777777" w:rsidR="000E7DE2" w:rsidRPr="000E7DE2" w:rsidRDefault="000E7DE2" w:rsidP="000E7DE2">
                  <w:pPr>
                    <w:spacing w:after="0" w:line="240" w:lineRule="auto"/>
                    <w:rPr>
                      <w:del w:id="217" w:author="Haziq Jamil" w:date="2025-03-06T17:08:00Z" w16du:dateUtc="2025-03-06T09:08:00Z"/>
                    </w:rPr>
                  </w:pPr>
                </w:p>
              </w:tc>
              <w:tc>
                <w:tcPr>
                  <w:tcW w:w="2045" w:type="dxa"/>
                </w:tcPr>
                <w:p w14:paraId="7D08376E" w14:textId="77777777" w:rsidR="000E7DE2" w:rsidRPr="000E7DE2" w:rsidRDefault="000E7DE2" w:rsidP="000E7DE2">
                  <w:pPr>
                    <w:spacing w:after="0" w:line="240" w:lineRule="auto"/>
                    <w:rPr>
                      <w:del w:id="218" w:author="Haziq Jamil" w:date="2025-03-06T17:08:00Z" w16du:dateUtc="2025-03-06T09:08:00Z"/>
                    </w:rPr>
                  </w:pPr>
                </w:p>
              </w:tc>
            </w:tr>
            <w:tr w:rsidR="000E7DE2" w:rsidRPr="000E7DE2" w14:paraId="639384CB" w14:textId="77777777" w:rsidTr="00766EA7">
              <w:trPr>
                <w:trHeight w:val="20"/>
                <w:del w:id="219" w:author="Haziq Jamil" w:date="2025-03-06T17:08:00Z" w16du:dateUtc="2025-03-06T09:08:00Z"/>
              </w:trPr>
              <w:tc>
                <w:tcPr>
                  <w:tcW w:w="2262" w:type="dxa"/>
                </w:tcPr>
                <w:p w14:paraId="1ADD70D2" w14:textId="77777777" w:rsidR="000E7DE2" w:rsidRPr="000E7DE2" w:rsidRDefault="000E7DE2" w:rsidP="000E7DE2">
                  <w:pPr>
                    <w:spacing w:after="0" w:line="240" w:lineRule="auto"/>
                    <w:rPr>
                      <w:del w:id="220" w:author="Haziq Jamil" w:date="2025-03-06T17:08:00Z" w16du:dateUtc="2025-03-06T09:08:00Z"/>
                    </w:rPr>
                  </w:pPr>
                  <w:del w:id="221" w:author="Haziq Jamil" w:date="2025-03-06T17:08:00Z" w16du:dateUtc="2025-03-06T09:08:00Z">
                    <w:r w:rsidRPr="000E7DE2">
                      <w:delText>    Detached</w:delText>
                    </w:r>
                  </w:del>
                </w:p>
              </w:tc>
              <w:tc>
                <w:tcPr>
                  <w:tcW w:w="833" w:type="dxa"/>
                </w:tcPr>
                <w:p w14:paraId="3C3DDED6" w14:textId="77777777" w:rsidR="000E7DE2" w:rsidRPr="000E7DE2" w:rsidRDefault="000E7DE2" w:rsidP="000E7DE2">
                  <w:pPr>
                    <w:spacing w:after="0" w:line="240" w:lineRule="auto"/>
                    <w:rPr>
                      <w:del w:id="222" w:author="Haziq Jamil" w:date="2025-03-06T17:08:00Z" w16du:dateUtc="2025-03-06T09:08:00Z"/>
                    </w:rPr>
                  </w:pPr>
                </w:p>
              </w:tc>
              <w:tc>
                <w:tcPr>
                  <w:tcW w:w="2016" w:type="dxa"/>
                </w:tcPr>
                <w:p w14:paraId="2C9A9A93" w14:textId="77777777" w:rsidR="000E7DE2" w:rsidRPr="000E7DE2" w:rsidRDefault="000E7DE2" w:rsidP="000E7DE2">
                  <w:pPr>
                    <w:spacing w:after="0" w:line="240" w:lineRule="auto"/>
                    <w:rPr>
                      <w:del w:id="223" w:author="Haziq Jamil" w:date="2025-03-06T17:08:00Z" w16du:dateUtc="2025-03-06T09:08:00Z"/>
                    </w:rPr>
                  </w:pPr>
                  <w:del w:id="224" w:author="Haziq Jamil" w:date="2025-03-06T17:08:00Z" w16du:dateUtc="2025-03-06T09:08:00Z">
                    <w:r w:rsidRPr="000E7DE2">
                      <w:delText>17,685 (64%)</w:delText>
                    </w:r>
                  </w:del>
                </w:p>
              </w:tc>
              <w:tc>
                <w:tcPr>
                  <w:tcW w:w="2554" w:type="dxa"/>
                </w:tcPr>
                <w:p w14:paraId="4228C348" w14:textId="77777777" w:rsidR="000E7DE2" w:rsidRPr="000E7DE2" w:rsidRDefault="000E7DE2" w:rsidP="000E7DE2">
                  <w:pPr>
                    <w:spacing w:after="0" w:line="240" w:lineRule="auto"/>
                    <w:rPr>
                      <w:del w:id="225" w:author="Haziq Jamil" w:date="2025-03-06T17:08:00Z" w16du:dateUtc="2025-03-06T09:08:00Z"/>
                    </w:rPr>
                  </w:pPr>
                  <w:del w:id="226" w:author="Haziq Jamil" w:date="2025-03-06T17:08:00Z" w16du:dateUtc="2025-03-06T09:08:00Z">
                    <w:r w:rsidRPr="000E7DE2">
                      <w:delText>16,548 (65%)</w:delText>
                    </w:r>
                  </w:del>
                </w:p>
              </w:tc>
              <w:tc>
                <w:tcPr>
                  <w:tcW w:w="2016" w:type="dxa"/>
                </w:tcPr>
                <w:p w14:paraId="30D87EBE" w14:textId="77777777" w:rsidR="000E7DE2" w:rsidRPr="000E7DE2" w:rsidRDefault="000E7DE2" w:rsidP="000E7DE2">
                  <w:pPr>
                    <w:spacing w:after="0" w:line="240" w:lineRule="auto"/>
                    <w:rPr>
                      <w:del w:id="227" w:author="Haziq Jamil" w:date="2025-03-06T17:08:00Z" w16du:dateUtc="2025-03-06T09:08:00Z"/>
                    </w:rPr>
                  </w:pPr>
                  <w:del w:id="228" w:author="Haziq Jamil" w:date="2025-03-06T17:08:00Z" w16du:dateUtc="2025-03-06T09:08:00Z">
                    <w:r w:rsidRPr="000E7DE2">
                      <w:delText>524 (41%)</w:delText>
                    </w:r>
                  </w:del>
                </w:p>
              </w:tc>
              <w:tc>
                <w:tcPr>
                  <w:tcW w:w="2016" w:type="dxa"/>
                </w:tcPr>
                <w:p w14:paraId="7C8313D7" w14:textId="77777777" w:rsidR="000E7DE2" w:rsidRPr="000E7DE2" w:rsidRDefault="000E7DE2" w:rsidP="000E7DE2">
                  <w:pPr>
                    <w:spacing w:after="0" w:line="240" w:lineRule="auto"/>
                    <w:rPr>
                      <w:del w:id="229" w:author="Haziq Jamil" w:date="2025-03-06T17:08:00Z" w16du:dateUtc="2025-03-06T09:08:00Z"/>
                    </w:rPr>
                  </w:pPr>
                  <w:del w:id="230" w:author="Haziq Jamil" w:date="2025-03-06T17:08:00Z" w16du:dateUtc="2025-03-06T09:08:00Z">
                    <w:r w:rsidRPr="000E7DE2">
                      <w:delText>532 (75%)</w:delText>
                    </w:r>
                  </w:del>
                </w:p>
              </w:tc>
              <w:tc>
                <w:tcPr>
                  <w:tcW w:w="2045" w:type="dxa"/>
                </w:tcPr>
                <w:p w14:paraId="4B9D109F" w14:textId="77777777" w:rsidR="000E7DE2" w:rsidRPr="000E7DE2" w:rsidRDefault="000E7DE2" w:rsidP="000E7DE2">
                  <w:pPr>
                    <w:spacing w:after="0" w:line="240" w:lineRule="auto"/>
                    <w:rPr>
                      <w:del w:id="231" w:author="Haziq Jamil" w:date="2025-03-06T17:08:00Z" w16du:dateUtc="2025-03-06T09:08:00Z"/>
                    </w:rPr>
                  </w:pPr>
                  <w:del w:id="232" w:author="Haziq Jamil" w:date="2025-03-06T17:08:00Z" w16du:dateUtc="2025-03-06T09:08:00Z">
                    <w:r w:rsidRPr="000E7DE2">
                      <w:delText>81 (56%)</w:delText>
                    </w:r>
                  </w:del>
                </w:p>
              </w:tc>
            </w:tr>
            <w:tr w:rsidR="000E7DE2" w:rsidRPr="000E7DE2" w14:paraId="76732F11" w14:textId="77777777" w:rsidTr="00766EA7">
              <w:trPr>
                <w:trHeight w:val="20"/>
                <w:del w:id="233" w:author="Haziq Jamil" w:date="2025-03-06T17:08:00Z" w16du:dateUtc="2025-03-06T09:08:00Z"/>
              </w:trPr>
              <w:tc>
                <w:tcPr>
                  <w:tcW w:w="2262" w:type="dxa"/>
                </w:tcPr>
                <w:p w14:paraId="2D5A4234" w14:textId="77777777" w:rsidR="000E7DE2" w:rsidRPr="000E7DE2" w:rsidRDefault="000E7DE2" w:rsidP="000E7DE2">
                  <w:pPr>
                    <w:spacing w:after="0" w:line="240" w:lineRule="auto"/>
                    <w:rPr>
                      <w:del w:id="234" w:author="Haziq Jamil" w:date="2025-03-06T17:08:00Z" w16du:dateUtc="2025-03-06T09:08:00Z"/>
                    </w:rPr>
                  </w:pPr>
                  <w:del w:id="235" w:author="Haziq Jamil" w:date="2025-03-06T17:08:00Z" w16du:dateUtc="2025-03-06T09:08:00Z">
                    <w:r w:rsidRPr="000E7DE2">
                      <w:delText>    Semi-Detached</w:delText>
                    </w:r>
                  </w:del>
                </w:p>
              </w:tc>
              <w:tc>
                <w:tcPr>
                  <w:tcW w:w="833" w:type="dxa"/>
                </w:tcPr>
                <w:p w14:paraId="7AAA924A" w14:textId="77777777" w:rsidR="000E7DE2" w:rsidRPr="000E7DE2" w:rsidRDefault="000E7DE2" w:rsidP="000E7DE2">
                  <w:pPr>
                    <w:spacing w:after="0" w:line="240" w:lineRule="auto"/>
                    <w:rPr>
                      <w:del w:id="236" w:author="Haziq Jamil" w:date="2025-03-06T17:08:00Z" w16du:dateUtc="2025-03-06T09:08:00Z"/>
                    </w:rPr>
                  </w:pPr>
                </w:p>
              </w:tc>
              <w:tc>
                <w:tcPr>
                  <w:tcW w:w="2016" w:type="dxa"/>
                </w:tcPr>
                <w:p w14:paraId="7CBB1312" w14:textId="77777777" w:rsidR="000E7DE2" w:rsidRPr="000E7DE2" w:rsidRDefault="000E7DE2" w:rsidP="000E7DE2">
                  <w:pPr>
                    <w:spacing w:after="0" w:line="240" w:lineRule="auto"/>
                    <w:rPr>
                      <w:del w:id="237" w:author="Haziq Jamil" w:date="2025-03-06T17:08:00Z" w16du:dateUtc="2025-03-06T09:08:00Z"/>
                    </w:rPr>
                  </w:pPr>
                  <w:del w:id="238" w:author="Haziq Jamil" w:date="2025-03-06T17:08:00Z" w16du:dateUtc="2025-03-06T09:08:00Z">
                    <w:r w:rsidRPr="000E7DE2">
                      <w:delText>3,808 (14%)</w:delText>
                    </w:r>
                  </w:del>
                </w:p>
              </w:tc>
              <w:tc>
                <w:tcPr>
                  <w:tcW w:w="2554" w:type="dxa"/>
                </w:tcPr>
                <w:p w14:paraId="2FD792D9" w14:textId="77777777" w:rsidR="000E7DE2" w:rsidRPr="000E7DE2" w:rsidRDefault="000E7DE2" w:rsidP="000E7DE2">
                  <w:pPr>
                    <w:spacing w:after="0" w:line="240" w:lineRule="auto"/>
                    <w:rPr>
                      <w:del w:id="239" w:author="Haziq Jamil" w:date="2025-03-06T17:08:00Z" w16du:dateUtc="2025-03-06T09:08:00Z"/>
                    </w:rPr>
                  </w:pPr>
                  <w:del w:id="240" w:author="Haziq Jamil" w:date="2025-03-06T17:08:00Z" w16du:dateUtc="2025-03-06T09:08:00Z">
                    <w:r w:rsidRPr="000E7DE2">
                      <w:delText>3,574 (14%)</w:delText>
                    </w:r>
                  </w:del>
                </w:p>
              </w:tc>
              <w:tc>
                <w:tcPr>
                  <w:tcW w:w="2016" w:type="dxa"/>
                </w:tcPr>
                <w:p w14:paraId="7C296BAA" w14:textId="77777777" w:rsidR="000E7DE2" w:rsidRPr="000E7DE2" w:rsidRDefault="000E7DE2" w:rsidP="000E7DE2">
                  <w:pPr>
                    <w:spacing w:after="0" w:line="240" w:lineRule="auto"/>
                    <w:rPr>
                      <w:del w:id="241" w:author="Haziq Jamil" w:date="2025-03-06T17:08:00Z" w16du:dateUtc="2025-03-06T09:08:00Z"/>
                    </w:rPr>
                  </w:pPr>
                  <w:del w:id="242" w:author="Haziq Jamil" w:date="2025-03-06T17:08:00Z" w16du:dateUtc="2025-03-06T09:08:00Z">
                    <w:r w:rsidRPr="000E7DE2">
                      <w:delText>97 (7.6%)</w:delText>
                    </w:r>
                  </w:del>
                </w:p>
              </w:tc>
              <w:tc>
                <w:tcPr>
                  <w:tcW w:w="2016" w:type="dxa"/>
                </w:tcPr>
                <w:p w14:paraId="5C145AFB" w14:textId="77777777" w:rsidR="000E7DE2" w:rsidRPr="000E7DE2" w:rsidRDefault="000E7DE2" w:rsidP="000E7DE2">
                  <w:pPr>
                    <w:spacing w:after="0" w:line="240" w:lineRule="auto"/>
                    <w:rPr>
                      <w:del w:id="243" w:author="Haziq Jamil" w:date="2025-03-06T17:08:00Z" w16du:dateUtc="2025-03-06T09:08:00Z"/>
                    </w:rPr>
                  </w:pPr>
                  <w:del w:id="244" w:author="Haziq Jamil" w:date="2025-03-06T17:08:00Z" w16du:dateUtc="2025-03-06T09:08:00Z">
                    <w:r w:rsidRPr="000E7DE2">
                      <w:delText>130 (18%)</w:delText>
                    </w:r>
                  </w:del>
                </w:p>
              </w:tc>
              <w:tc>
                <w:tcPr>
                  <w:tcW w:w="2045" w:type="dxa"/>
                </w:tcPr>
                <w:p w14:paraId="13F3438D" w14:textId="77777777" w:rsidR="000E7DE2" w:rsidRPr="000E7DE2" w:rsidRDefault="000E7DE2" w:rsidP="000E7DE2">
                  <w:pPr>
                    <w:spacing w:after="0" w:line="240" w:lineRule="auto"/>
                    <w:rPr>
                      <w:del w:id="245" w:author="Haziq Jamil" w:date="2025-03-06T17:08:00Z" w16du:dateUtc="2025-03-06T09:08:00Z"/>
                    </w:rPr>
                  </w:pPr>
                  <w:del w:id="246" w:author="Haziq Jamil" w:date="2025-03-06T17:08:00Z" w16du:dateUtc="2025-03-06T09:08:00Z">
                    <w:r w:rsidRPr="000E7DE2">
                      <w:delText>7 (4.8%)</w:delText>
                    </w:r>
                  </w:del>
                </w:p>
              </w:tc>
            </w:tr>
            <w:tr w:rsidR="000E7DE2" w:rsidRPr="000E7DE2" w14:paraId="3AFF4CED" w14:textId="77777777" w:rsidTr="00766EA7">
              <w:trPr>
                <w:trHeight w:val="20"/>
                <w:del w:id="247" w:author="Haziq Jamil" w:date="2025-03-06T17:08:00Z" w16du:dateUtc="2025-03-06T09:08:00Z"/>
              </w:trPr>
              <w:tc>
                <w:tcPr>
                  <w:tcW w:w="2262" w:type="dxa"/>
                </w:tcPr>
                <w:p w14:paraId="3BE19DE1" w14:textId="77777777" w:rsidR="000E7DE2" w:rsidRPr="000E7DE2" w:rsidRDefault="000E7DE2" w:rsidP="000E7DE2">
                  <w:pPr>
                    <w:spacing w:after="0" w:line="240" w:lineRule="auto"/>
                    <w:rPr>
                      <w:del w:id="248" w:author="Haziq Jamil" w:date="2025-03-06T17:08:00Z" w16du:dateUtc="2025-03-06T09:08:00Z"/>
                    </w:rPr>
                  </w:pPr>
                  <w:del w:id="249" w:author="Haziq Jamil" w:date="2025-03-06T17:08:00Z" w16du:dateUtc="2025-03-06T09:08:00Z">
                    <w:r w:rsidRPr="000E7DE2">
                      <w:delText>    Terrace</w:delText>
                    </w:r>
                  </w:del>
                </w:p>
              </w:tc>
              <w:tc>
                <w:tcPr>
                  <w:tcW w:w="833" w:type="dxa"/>
                </w:tcPr>
                <w:p w14:paraId="5972A092" w14:textId="77777777" w:rsidR="000E7DE2" w:rsidRPr="000E7DE2" w:rsidRDefault="000E7DE2" w:rsidP="000E7DE2">
                  <w:pPr>
                    <w:spacing w:after="0" w:line="240" w:lineRule="auto"/>
                    <w:rPr>
                      <w:del w:id="250" w:author="Haziq Jamil" w:date="2025-03-06T17:08:00Z" w16du:dateUtc="2025-03-06T09:08:00Z"/>
                    </w:rPr>
                  </w:pPr>
                </w:p>
              </w:tc>
              <w:tc>
                <w:tcPr>
                  <w:tcW w:w="2016" w:type="dxa"/>
                </w:tcPr>
                <w:p w14:paraId="1D86E718" w14:textId="77777777" w:rsidR="000E7DE2" w:rsidRPr="000E7DE2" w:rsidRDefault="000E7DE2" w:rsidP="000E7DE2">
                  <w:pPr>
                    <w:spacing w:after="0" w:line="240" w:lineRule="auto"/>
                    <w:rPr>
                      <w:del w:id="251" w:author="Haziq Jamil" w:date="2025-03-06T17:08:00Z" w16du:dateUtc="2025-03-06T09:08:00Z"/>
                    </w:rPr>
                  </w:pPr>
                  <w:del w:id="252" w:author="Haziq Jamil" w:date="2025-03-06T17:08:00Z" w16du:dateUtc="2025-03-06T09:08:00Z">
                    <w:r w:rsidRPr="000E7DE2">
                      <w:delText>4,502 (16%)</w:delText>
                    </w:r>
                  </w:del>
                </w:p>
              </w:tc>
              <w:tc>
                <w:tcPr>
                  <w:tcW w:w="2554" w:type="dxa"/>
                </w:tcPr>
                <w:p w14:paraId="5B5C4654" w14:textId="77777777" w:rsidR="000E7DE2" w:rsidRPr="000E7DE2" w:rsidRDefault="000E7DE2" w:rsidP="000E7DE2">
                  <w:pPr>
                    <w:spacing w:after="0" w:line="240" w:lineRule="auto"/>
                    <w:rPr>
                      <w:del w:id="253" w:author="Haziq Jamil" w:date="2025-03-06T17:08:00Z" w16du:dateUtc="2025-03-06T09:08:00Z"/>
                    </w:rPr>
                  </w:pPr>
                  <w:del w:id="254" w:author="Haziq Jamil" w:date="2025-03-06T17:08:00Z" w16du:dateUtc="2025-03-06T09:08:00Z">
                    <w:r w:rsidRPr="000E7DE2">
                      <w:delText>4,183 (16%)</w:delText>
                    </w:r>
                  </w:del>
                </w:p>
              </w:tc>
              <w:tc>
                <w:tcPr>
                  <w:tcW w:w="2016" w:type="dxa"/>
                </w:tcPr>
                <w:p w14:paraId="7E02F0B5" w14:textId="77777777" w:rsidR="000E7DE2" w:rsidRPr="000E7DE2" w:rsidRDefault="000E7DE2" w:rsidP="000E7DE2">
                  <w:pPr>
                    <w:spacing w:after="0" w:line="240" w:lineRule="auto"/>
                    <w:rPr>
                      <w:del w:id="255" w:author="Haziq Jamil" w:date="2025-03-06T17:08:00Z" w16du:dateUtc="2025-03-06T09:08:00Z"/>
                    </w:rPr>
                  </w:pPr>
                  <w:del w:id="256" w:author="Haziq Jamil" w:date="2025-03-06T17:08:00Z" w16du:dateUtc="2025-03-06T09:08:00Z">
                    <w:r w:rsidRPr="000E7DE2">
                      <w:delText>219 (17%)</w:delText>
                    </w:r>
                  </w:del>
                </w:p>
              </w:tc>
              <w:tc>
                <w:tcPr>
                  <w:tcW w:w="2016" w:type="dxa"/>
                </w:tcPr>
                <w:p w14:paraId="51D95B0B" w14:textId="77777777" w:rsidR="000E7DE2" w:rsidRPr="000E7DE2" w:rsidRDefault="000E7DE2" w:rsidP="000E7DE2">
                  <w:pPr>
                    <w:spacing w:after="0" w:line="240" w:lineRule="auto"/>
                    <w:rPr>
                      <w:del w:id="257" w:author="Haziq Jamil" w:date="2025-03-06T17:08:00Z" w16du:dateUtc="2025-03-06T09:08:00Z"/>
                    </w:rPr>
                  </w:pPr>
                  <w:del w:id="258" w:author="Haziq Jamil" w:date="2025-03-06T17:08:00Z" w16du:dateUtc="2025-03-06T09:08:00Z">
                    <w:r w:rsidRPr="000E7DE2">
                      <w:delText>46 (6.5%)</w:delText>
                    </w:r>
                  </w:del>
                </w:p>
              </w:tc>
              <w:tc>
                <w:tcPr>
                  <w:tcW w:w="2045" w:type="dxa"/>
                </w:tcPr>
                <w:p w14:paraId="1A86A89D" w14:textId="77777777" w:rsidR="000E7DE2" w:rsidRPr="000E7DE2" w:rsidRDefault="000E7DE2" w:rsidP="000E7DE2">
                  <w:pPr>
                    <w:spacing w:after="0" w:line="240" w:lineRule="auto"/>
                    <w:rPr>
                      <w:del w:id="259" w:author="Haziq Jamil" w:date="2025-03-06T17:08:00Z" w16du:dateUtc="2025-03-06T09:08:00Z"/>
                    </w:rPr>
                  </w:pPr>
                  <w:del w:id="260" w:author="Haziq Jamil" w:date="2025-03-06T17:08:00Z" w16du:dateUtc="2025-03-06T09:08:00Z">
                    <w:r w:rsidRPr="000E7DE2">
                      <w:delText>54 (37%)</w:delText>
                    </w:r>
                  </w:del>
                </w:p>
              </w:tc>
            </w:tr>
            <w:tr w:rsidR="000E7DE2" w:rsidRPr="000E7DE2" w14:paraId="0DF4509A" w14:textId="77777777" w:rsidTr="00766EA7">
              <w:trPr>
                <w:trHeight w:val="20"/>
                <w:del w:id="261" w:author="Haziq Jamil" w:date="2025-03-06T17:08:00Z" w16du:dateUtc="2025-03-06T09:08:00Z"/>
              </w:trPr>
              <w:tc>
                <w:tcPr>
                  <w:tcW w:w="2262" w:type="dxa"/>
                </w:tcPr>
                <w:p w14:paraId="6F36FB48" w14:textId="77777777" w:rsidR="000E7DE2" w:rsidRPr="000E7DE2" w:rsidRDefault="000E7DE2" w:rsidP="000E7DE2">
                  <w:pPr>
                    <w:spacing w:after="0" w:line="240" w:lineRule="auto"/>
                    <w:rPr>
                      <w:del w:id="262" w:author="Haziq Jamil" w:date="2025-03-06T17:08:00Z" w16du:dateUtc="2025-03-06T09:08:00Z"/>
                    </w:rPr>
                  </w:pPr>
                  <w:del w:id="263" w:author="Haziq Jamil" w:date="2025-03-06T17:08:00Z" w16du:dateUtc="2025-03-06T09:08:00Z">
                    <w:r w:rsidRPr="000E7DE2">
                      <w:delText>    Apartment</w:delText>
                    </w:r>
                  </w:del>
                </w:p>
              </w:tc>
              <w:tc>
                <w:tcPr>
                  <w:tcW w:w="833" w:type="dxa"/>
                </w:tcPr>
                <w:p w14:paraId="2B52FB88" w14:textId="77777777" w:rsidR="000E7DE2" w:rsidRPr="000E7DE2" w:rsidRDefault="000E7DE2" w:rsidP="000E7DE2">
                  <w:pPr>
                    <w:spacing w:after="0" w:line="240" w:lineRule="auto"/>
                    <w:rPr>
                      <w:del w:id="264" w:author="Haziq Jamil" w:date="2025-03-06T17:08:00Z" w16du:dateUtc="2025-03-06T09:08:00Z"/>
                    </w:rPr>
                  </w:pPr>
                </w:p>
              </w:tc>
              <w:tc>
                <w:tcPr>
                  <w:tcW w:w="2016" w:type="dxa"/>
                </w:tcPr>
                <w:p w14:paraId="29886C58" w14:textId="77777777" w:rsidR="000E7DE2" w:rsidRPr="000E7DE2" w:rsidRDefault="000E7DE2" w:rsidP="000E7DE2">
                  <w:pPr>
                    <w:spacing w:after="0" w:line="240" w:lineRule="auto"/>
                    <w:rPr>
                      <w:del w:id="265" w:author="Haziq Jamil" w:date="2025-03-06T17:08:00Z" w16du:dateUtc="2025-03-06T09:08:00Z"/>
                    </w:rPr>
                  </w:pPr>
                  <w:del w:id="266" w:author="Haziq Jamil" w:date="2025-03-06T17:08:00Z" w16du:dateUtc="2025-03-06T09:08:00Z">
                    <w:r w:rsidRPr="000E7DE2">
                      <w:delText>1,582 (5.7%)</w:delText>
                    </w:r>
                  </w:del>
                </w:p>
              </w:tc>
              <w:tc>
                <w:tcPr>
                  <w:tcW w:w="2554" w:type="dxa"/>
                </w:tcPr>
                <w:p w14:paraId="71B140EF" w14:textId="77777777" w:rsidR="000E7DE2" w:rsidRPr="000E7DE2" w:rsidRDefault="000E7DE2" w:rsidP="000E7DE2">
                  <w:pPr>
                    <w:spacing w:after="0" w:line="240" w:lineRule="auto"/>
                    <w:rPr>
                      <w:del w:id="267" w:author="Haziq Jamil" w:date="2025-03-06T17:08:00Z" w16du:dateUtc="2025-03-06T09:08:00Z"/>
                    </w:rPr>
                  </w:pPr>
                  <w:del w:id="268" w:author="Haziq Jamil" w:date="2025-03-06T17:08:00Z" w16du:dateUtc="2025-03-06T09:08:00Z">
                    <w:r w:rsidRPr="000E7DE2">
                      <w:delText>1,151 (4.5%)</w:delText>
                    </w:r>
                  </w:del>
                </w:p>
              </w:tc>
              <w:tc>
                <w:tcPr>
                  <w:tcW w:w="2016" w:type="dxa"/>
                </w:tcPr>
                <w:p w14:paraId="38151047" w14:textId="77777777" w:rsidR="000E7DE2" w:rsidRPr="000E7DE2" w:rsidRDefault="000E7DE2" w:rsidP="000E7DE2">
                  <w:pPr>
                    <w:spacing w:after="0" w:line="240" w:lineRule="auto"/>
                    <w:rPr>
                      <w:del w:id="269" w:author="Haziq Jamil" w:date="2025-03-06T17:08:00Z" w16du:dateUtc="2025-03-06T09:08:00Z"/>
                    </w:rPr>
                  </w:pPr>
                  <w:del w:id="270" w:author="Haziq Jamil" w:date="2025-03-06T17:08:00Z" w16du:dateUtc="2025-03-06T09:08:00Z">
                    <w:r w:rsidRPr="000E7DE2">
                      <w:delText>424 (33%)</w:delText>
                    </w:r>
                  </w:del>
                </w:p>
              </w:tc>
              <w:tc>
                <w:tcPr>
                  <w:tcW w:w="2016" w:type="dxa"/>
                </w:tcPr>
                <w:p w14:paraId="1B1E4C96" w14:textId="77777777" w:rsidR="000E7DE2" w:rsidRPr="000E7DE2" w:rsidRDefault="000E7DE2" w:rsidP="000E7DE2">
                  <w:pPr>
                    <w:spacing w:after="0" w:line="240" w:lineRule="auto"/>
                    <w:rPr>
                      <w:del w:id="271" w:author="Haziq Jamil" w:date="2025-03-06T17:08:00Z" w16du:dateUtc="2025-03-06T09:08:00Z"/>
                    </w:rPr>
                  </w:pPr>
                  <w:del w:id="272" w:author="Haziq Jamil" w:date="2025-03-06T17:08:00Z" w16du:dateUtc="2025-03-06T09:08:00Z">
                    <w:r w:rsidRPr="000E7DE2">
                      <w:delText>4 (0.6%)</w:delText>
                    </w:r>
                  </w:del>
                </w:p>
              </w:tc>
              <w:tc>
                <w:tcPr>
                  <w:tcW w:w="2045" w:type="dxa"/>
                </w:tcPr>
                <w:p w14:paraId="746CD355" w14:textId="77777777" w:rsidR="000E7DE2" w:rsidRPr="000E7DE2" w:rsidRDefault="000E7DE2" w:rsidP="000E7DE2">
                  <w:pPr>
                    <w:spacing w:after="0" w:line="240" w:lineRule="auto"/>
                    <w:rPr>
                      <w:del w:id="273" w:author="Haziq Jamil" w:date="2025-03-06T17:08:00Z" w16du:dateUtc="2025-03-06T09:08:00Z"/>
                    </w:rPr>
                  </w:pPr>
                  <w:del w:id="274" w:author="Haziq Jamil" w:date="2025-03-06T17:08:00Z" w16du:dateUtc="2025-03-06T09:08:00Z">
                    <w:r w:rsidRPr="000E7DE2">
                      <w:delText>3 (2.1%)</w:delText>
                    </w:r>
                  </w:del>
                </w:p>
              </w:tc>
            </w:tr>
            <w:tr w:rsidR="000E7DE2" w:rsidRPr="000E7DE2" w14:paraId="4C32B71E" w14:textId="77777777" w:rsidTr="00766EA7">
              <w:trPr>
                <w:trHeight w:val="20"/>
                <w:del w:id="275" w:author="Haziq Jamil" w:date="2025-03-06T17:08:00Z" w16du:dateUtc="2025-03-06T09:08:00Z"/>
              </w:trPr>
              <w:tc>
                <w:tcPr>
                  <w:tcW w:w="2262" w:type="dxa"/>
                </w:tcPr>
                <w:p w14:paraId="70C4ECFF" w14:textId="77777777" w:rsidR="000E7DE2" w:rsidRPr="000E7DE2" w:rsidRDefault="000E7DE2" w:rsidP="000E7DE2">
                  <w:pPr>
                    <w:spacing w:after="0" w:line="240" w:lineRule="auto"/>
                    <w:rPr>
                      <w:del w:id="276" w:author="Haziq Jamil" w:date="2025-03-06T17:08:00Z" w16du:dateUtc="2025-03-06T09:08:00Z"/>
                    </w:rPr>
                  </w:pPr>
                  <w:del w:id="277" w:author="Haziq Jamil" w:date="2025-03-06T17:08:00Z" w16du:dateUtc="2025-03-06T09:08:00Z">
                    <w:r w:rsidRPr="000E7DE2">
                      <w:delText>    Land</w:delText>
                    </w:r>
                  </w:del>
                </w:p>
              </w:tc>
              <w:tc>
                <w:tcPr>
                  <w:tcW w:w="833" w:type="dxa"/>
                </w:tcPr>
                <w:p w14:paraId="4DC4F6A9" w14:textId="77777777" w:rsidR="000E7DE2" w:rsidRPr="000E7DE2" w:rsidRDefault="000E7DE2" w:rsidP="000E7DE2">
                  <w:pPr>
                    <w:spacing w:after="0" w:line="240" w:lineRule="auto"/>
                    <w:rPr>
                      <w:del w:id="278" w:author="Haziq Jamil" w:date="2025-03-06T17:08:00Z" w16du:dateUtc="2025-03-06T09:08:00Z"/>
                    </w:rPr>
                  </w:pPr>
                  <w:del w:id="279" w:author="Haziq Jamil" w:date="2025-03-06T17:08:00Z" w16du:dateUtc="2025-03-06T09:08:00Z">
                    <w:r w:rsidRPr="000E7DE2">
                      <w:br/>
                    </w:r>
                  </w:del>
                </w:p>
              </w:tc>
              <w:tc>
                <w:tcPr>
                  <w:tcW w:w="2016" w:type="dxa"/>
                </w:tcPr>
                <w:p w14:paraId="18378D2F" w14:textId="77777777" w:rsidR="000E7DE2" w:rsidRPr="000E7DE2" w:rsidRDefault="000E7DE2" w:rsidP="000E7DE2">
                  <w:pPr>
                    <w:spacing w:after="0" w:line="240" w:lineRule="auto"/>
                    <w:rPr>
                      <w:del w:id="280" w:author="Haziq Jamil" w:date="2025-03-06T17:08:00Z" w16du:dateUtc="2025-03-06T09:08:00Z"/>
                    </w:rPr>
                  </w:pPr>
                  <w:del w:id="281" w:author="Haziq Jamil" w:date="2025-03-06T17:08:00Z" w16du:dateUtc="2025-03-06T09:08:00Z">
                    <w:r w:rsidRPr="000E7DE2">
                      <w:delText>15 (&lt;0.1%)</w:delText>
                    </w:r>
                  </w:del>
                </w:p>
              </w:tc>
              <w:tc>
                <w:tcPr>
                  <w:tcW w:w="2554" w:type="dxa"/>
                </w:tcPr>
                <w:p w14:paraId="26300B1C" w14:textId="77777777" w:rsidR="000E7DE2" w:rsidRPr="000E7DE2" w:rsidRDefault="000E7DE2" w:rsidP="000E7DE2">
                  <w:pPr>
                    <w:spacing w:after="0" w:line="240" w:lineRule="auto"/>
                    <w:rPr>
                      <w:del w:id="282" w:author="Haziq Jamil" w:date="2025-03-06T17:08:00Z" w16du:dateUtc="2025-03-06T09:08:00Z"/>
                    </w:rPr>
                  </w:pPr>
                  <w:del w:id="283" w:author="Haziq Jamil" w:date="2025-03-06T17:08:00Z" w16du:dateUtc="2025-03-06T09:08:00Z">
                    <w:r w:rsidRPr="000E7DE2">
                      <w:delText>10 (&lt;0.1%)</w:delText>
                    </w:r>
                  </w:del>
                </w:p>
              </w:tc>
              <w:tc>
                <w:tcPr>
                  <w:tcW w:w="2016" w:type="dxa"/>
                </w:tcPr>
                <w:p w14:paraId="1C26EC25" w14:textId="77777777" w:rsidR="000E7DE2" w:rsidRPr="000E7DE2" w:rsidRDefault="000E7DE2" w:rsidP="000E7DE2">
                  <w:pPr>
                    <w:spacing w:after="0" w:line="240" w:lineRule="auto"/>
                    <w:rPr>
                      <w:del w:id="284" w:author="Haziq Jamil" w:date="2025-03-06T17:08:00Z" w16du:dateUtc="2025-03-06T09:08:00Z"/>
                    </w:rPr>
                  </w:pPr>
                  <w:del w:id="285" w:author="Haziq Jamil" w:date="2025-03-06T17:08:00Z" w16du:dateUtc="2025-03-06T09:08:00Z">
                    <w:r w:rsidRPr="000E7DE2">
                      <w:delText>4 (0.3%)</w:delText>
                    </w:r>
                  </w:del>
                </w:p>
              </w:tc>
              <w:tc>
                <w:tcPr>
                  <w:tcW w:w="2016" w:type="dxa"/>
                </w:tcPr>
                <w:p w14:paraId="1C3DF90C" w14:textId="77777777" w:rsidR="000E7DE2" w:rsidRPr="000E7DE2" w:rsidRDefault="000E7DE2" w:rsidP="000E7DE2">
                  <w:pPr>
                    <w:spacing w:after="0" w:line="240" w:lineRule="auto"/>
                    <w:rPr>
                      <w:del w:id="286" w:author="Haziq Jamil" w:date="2025-03-06T17:08:00Z" w16du:dateUtc="2025-03-06T09:08:00Z"/>
                    </w:rPr>
                  </w:pPr>
                  <w:del w:id="287" w:author="Haziq Jamil" w:date="2025-03-06T17:08:00Z" w16du:dateUtc="2025-03-06T09:08:00Z">
                    <w:r w:rsidRPr="000E7DE2">
                      <w:delText>1 (0.1%)</w:delText>
                    </w:r>
                  </w:del>
                </w:p>
              </w:tc>
              <w:tc>
                <w:tcPr>
                  <w:tcW w:w="2045" w:type="dxa"/>
                </w:tcPr>
                <w:p w14:paraId="1087FE48" w14:textId="77777777" w:rsidR="000E7DE2" w:rsidRPr="000E7DE2" w:rsidRDefault="000E7DE2" w:rsidP="000E7DE2">
                  <w:pPr>
                    <w:spacing w:after="0" w:line="240" w:lineRule="auto"/>
                    <w:rPr>
                      <w:del w:id="288" w:author="Haziq Jamil" w:date="2025-03-06T17:08:00Z" w16du:dateUtc="2025-03-06T09:08:00Z"/>
                    </w:rPr>
                  </w:pPr>
                  <w:del w:id="289" w:author="Haziq Jamil" w:date="2025-03-06T17:08:00Z" w16du:dateUtc="2025-03-06T09:08:00Z">
                    <w:r w:rsidRPr="000E7DE2">
                      <w:delText>0 (0%)</w:delText>
                    </w:r>
                  </w:del>
                </w:p>
              </w:tc>
            </w:tr>
            <w:tr w:rsidR="000E7DE2" w:rsidRPr="000E7DE2" w14:paraId="6BC09511" w14:textId="77777777" w:rsidTr="00766EA7">
              <w:trPr>
                <w:trHeight w:val="20"/>
                <w:del w:id="290" w:author="Haziq Jamil" w:date="2025-03-06T17:08:00Z" w16du:dateUtc="2025-03-06T09:08:00Z"/>
              </w:trPr>
              <w:tc>
                <w:tcPr>
                  <w:tcW w:w="2262" w:type="dxa"/>
                </w:tcPr>
                <w:p w14:paraId="50A7E51F" w14:textId="77777777" w:rsidR="000E7DE2" w:rsidRPr="000E7DE2" w:rsidRDefault="000E7DE2" w:rsidP="000E7DE2">
                  <w:pPr>
                    <w:spacing w:after="0" w:line="240" w:lineRule="auto"/>
                    <w:rPr>
                      <w:del w:id="291" w:author="Haziq Jamil" w:date="2025-03-06T17:08:00Z" w16du:dateUtc="2025-03-06T09:08:00Z"/>
                      <w:b/>
                      <w:bCs/>
                    </w:rPr>
                  </w:pPr>
                  <w:del w:id="292" w:author="Haziq Jamil" w:date="2025-03-06T17:08:00Z" w16du:dateUtc="2025-03-06T09:08:00Z">
                    <w:r w:rsidRPr="000E7DE2">
                      <w:rPr>
                        <w:b/>
                        <w:bCs/>
                      </w:rPr>
                      <w:delText>Land tenure</w:delText>
                    </w:r>
                  </w:del>
                </w:p>
              </w:tc>
              <w:tc>
                <w:tcPr>
                  <w:tcW w:w="833" w:type="dxa"/>
                </w:tcPr>
                <w:p w14:paraId="540DAD54" w14:textId="77777777" w:rsidR="000E7DE2" w:rsidRPr="000E7DE2" w:rsidRDefault="000E7DE2" w:rsidP="000E7DE2">
                  <w:pPr>
                    <w:spacing w:after="0" w:line="240" w:lineRule="auto"/>
                    <w:rPr>
                      <w:del w:id="293" w:author="Haziq Jamil" w:date="2025-03-06T17:08:00Z" w16du:dateUtc="2025-03-06T09:08:00Z"/>
                    </w:rPr>
                  </w:pPr>
                  <w:del w:id="294" w:author="Haziq Jamil" w:date="2025-03-06T17:08:00Z" w16du:dateUtc="2025-03-06T09:08:00Z">
                    <w:r w:rsidRPr="000E7DE2">
                      <w:delText>13,064</w:delText>
                    </w:r>
                  </w:del>
                </w:p>
              </w:tc>
              <w:tc>
                <w:tcPr>
                  <w:tcW w:w="2016" w:type="dxa"/>
                </w:tcPr>
                <w:p w14:paraId="2BBF4BE7" w14:textId="77777777" w:rsidR="000E7DE2" w:rsidRPr="000E7DE2" w:rsidRDefault="000E7DE2" w:rsidP="000E7DE2">
                  <w:pPr>
                    <w:spacing w:after="0" w:line="240" w:lineRule="auto"/>
                    <w:rPr>
                      <w:del w:id="295" w:author="Haziq Jamil" w:date="2025-03-06T17:08:00Z" w16du:dateUtc="2025-03-06T09:08:00Z"/>
                    </w:rPr>
                  </w:pPr>
                </w:p>
              </w:tc>
              <w:tc>
                <w:tcPr>
                  <w:tcW w:w="2554" w:type="dxa"/>
                </w:tcPr>
                <w:p w14:paraId="64CFB555" w14:textId="77777777" w:rsidR="000E7DE2" w:rsidRPr="000E7DE2" w:rsidRDefault="000E7DE2" w:rsidP="000E7DE2">
                  <w:pPr>
                    <w:spacing w:after="0" w:line="240" w:lineRule="auto"/>
                    <w:rPr>
                      <w:del w:id="296" w:author="Haziq Jamil" w:date="2025-03-06T17:08:00Z" w16du:dateUtc="2025-03-06T09:08:00Z"/>
                    </w:rPr>
                  </w:pPr>
                </w:p>
              </w:tc>
              <w:tc>
                <w:tcPr>
                  <w:tcW w:w="2016" w:type="dxa"/>
                </w:tcPr>
                <w:p w14:paraId="0F6C649C" w14:textId="77777777" w:rsidR="000E7DE2" w:rsidRPr="000E7DE2" w:rsidRDefault="000E7DE2" w:rsidP="000E7DE2">
                  <w:pPr>
                    <w:spacing w:after="0" w:line="240" w:lineRule="auto"/>
                    <w:rPr>
                      <w:del w:id="297" w:author="Haziq Jamil" w:date="2025-03-06T17:08:00Z" w16du:dateUtc="2025-03-06T09:08:00Z"/>
                    </w:rPr>
                  </w:pPr>
                </w:p>
              </w:tc>
              <w:tc>
                <w:tcPr>
                  <w:tcW w:w="2016" w:type="dxa"/>
                </w:tcPr>
                <w:p w14:paraId="4C5C6945" w14:textId="77777777" w:rsidR="000E7DE2" w:rsidRPr="000E7DE2" w:rsidRDefault="000E7DE2" w:rsidP="000E7DE2">
                  <w:pPr>
                    <w:spacing w:after="0" w:line="240" w:lineRule="auto"/>
                    <w:rPr>
                      <w:del w:id="298" w:author="Haziq Jamil" w:date="2025-03-06T17:08:00Z" w16du:dateUtc="2025-03-06T09:08:00Z"/>
                    </w:rPr>
                  </w:pPr>
                </w:p>
              </w:tc>
              <w:tc>
                <w:tcPr>
                  <w:tcW w:w="2045" w:type="dxa"/>
                </w:tcPr>
                <w:p w14:paraId="103F698A" w14:textId="77777777" w:rsidR="000E7DE2" w:rsidRPr="000E7DE2" w:rsidRDefault="000E7DE2" w:rsidP="000E7DE2">
                  <w:pPr>
                    <w:spacing w:after="0" w:line="240" w:lineRule="auto"/>
                    <w:rPr>
                      <w:del w:id="299" w:author="Haziq Jamil" w:date="2025-03-06T17:08:00Z" w16du:dateUtc="2025-03-06T09:08:00Z"/>
                    </w:rPr>
                  </w:pPr>
                </w:p>
              </w:tc>
            </w:tr>
            <w:tr w:rsidR="000E7DE2" w:rsidRPr="000E7DE2" w14:paraId="2D0D0BAC" w14:textId="77777777" w:rsidTr="00766EA7">
              <w:trPr>
                <w:trHeight w:val="20"/>
                <w:del w:id="300" w:author="Haziq Jamil" w:date="2025-03-06T17:08:00Z" w16du:dateUtc="2025-03-06T09:08:00Z"/>
              </w:trPr>
              <w:tc>
                <w:tcPr>
                  <w:tcW w:w="2262" w:type="dxa"/>
                </w:tcPr>
                <w:p w14:paraId="5623A762" w14:textId="77777777" w:rsidR="000E7DE2" w:rsidRPr="000E7DE2" w:rsidRDefault="000E7DE2" w:rsidP="000E7DE2">
                  <w:pPr>
                    <w:spacing w:after="0" w:line="240" w:lineRule="auto"/>
                    <w:rPr>
                      <w:del w:id="301" w:author="Haziq Jamil" w:date="2025-03-06T17:08:00Z" w16du:dateUtc="2025-03-06T09:08:00Z"/>
                    </w:rPr>
                  </w:pPr>
                  <w:del w:id="302" w:author="Haziq Jamil" w:date="2025-03-06T17:08:00Z" w16du:dateUtc="2025-03-06T09:08:00Z">
                    <w:r w:rsidRPr="000E7DE2">
                      <w:delText>    Freehold</w:delText>
                    </w:r>
                  </w:del>
                </w:p>
              </w:tc>
              <w:tc>
                <w:tcPr>
                  <w:tcW w:w="833" w:type="dxa"/>
                </w:tcPr>
                <w:p w14:paraId="30D93E55" w14:textId="77777777" w:rsidR="000E7DE2" w:rsidRPr="000E7DE2" w:rsidRDefault="000E7DE2" w:rsidP="000E7DE2">
                  <w:pPr>
                    <w:spacing w:after="0" w:line="240" w:lineRule="auto"/>
                    <w:rPr>
                      <w:del w:id="303" w:author="Haziq Jamil" w:date="2025-03-06T17:08:00Z" w16du:dateUtc="2025-03-06T09:08:00Z"/>
                    </w:rPr>
                  </w:pPr>
                </w:p>
              </w:tc>
              <w:tc>
                <w:tcPr>
                  <w:tcW w:w="2016" w:type="dxa"/>
                </w:tcPr>
                <w:p w14:paraId="193913A8" w14:textId="77777777" w:rsidR="000E7DE2" w:rsidRPr="000E7DE2" w:rsidRDefault="000E7DE2" w:rsidP="000E7DE2">
                  <w:pPr>
                    <w:spacing w:after="0" w:line="240" w:lineRule="auto"/>
                    <w:rPr>
                      <w:del w:id="304" w:author="Haziq Jamil" w:date="2025-03-06T17:08:00Z" w16du:dateUtc="2025-03-06T09:08:00Z"/>
                    </w:rPr>
                  </w:pPr>
                  <w:del w:id="305" w:author="Haziq Jamil" w:date="2025-03-06T17:08:00Z" w16du:dateUtc="2025-03-06T09:08:00Z">
                    <w:r w:rsidRPr="000E7DE2">
                      <w:delText>9,398 (72%)</w:delText>
                    </w:r>
                  </w:del>
                </w:p>
              </w:tc>
              <w:tc>
                <w:tcPr>
                  <w:tcW w:w="2554" w:type="dxa"/>
                </w:tcPr>
                <w:p w14:paraId="3DB3C02A" w14:textId="77777777" w:rsidR="000E7DE2" w:rsidRPr="000E7DE2" w:rsidRDefault="000E7DE2" w:rsidP="000E7DE2">
                  <w:pPr>
                    <w:spacing w:after="0" w:line="240" w:lineRule="auto"/>
                    <w:rPr>
                      <w:del w:id="306" w:author="Haziq Jamil" w:date="2025-03-06T17:08:00Z" w16du:dateUtc="2025-03-06T09:08:00Z"/>
                    </w:rPr>
                  </w:pPr>
                  <w:del w:id="307" w:author="Haziq Jamil" w:date="2025-03-06T17:08:00Z" w16du:dateUtc="2025-03-06T09:08:00Z">
                    <w:r w:rsidRPr="000E7DE2">
                      <w:delText>8,477 (75%)</w:delText>
                    </w:r>
                  </w:del>
                </w:p>
              </w:tc>
              <w:tc>
                <w:tcPr>
                  <w:tcW w:w="2016" w:type="dxa"/>
                </w:tcPr>
                <w:p w14:paraId="33DFE493" w14:textId="77777777" w:rsidR="000E7DE2" w:rsidRPr="000E7DE2" w:rsidRDefault="000E7DE2" w:rsidP="000E7DE2">
                  <w:pPr>
                    <w:spacing w:after="0" w:line="240" w:lineRule="auto"/>
                    <w:rPr>
                      <w:del w:id="308" w:author="Haziq Jamil" w:date="2025-03-06T17:08:00Z" w16du:dateUtc="2025-03-06T09:08:00Z"/>
                    </w:rPr>
                  </w:pPr>
                  <w:del w:id="309" w:author="Haziq Jamil" w:date="2025-03-06T17:08:00Z" w16du:dateUtc="2025-03-06T09:08:00Z">
                    <w:r w:rsidRPr="000E7DE2">
                      <w:delText>381 (33%)</w:delText>
                    </w:r>
                  </w:del>
                </w:p>
              </w:tc>
              <w:tc>
                <w:tcPr>
                  <w:tcW w:w="2016" w:type="dxa"/>
                </w:tcPr>
                <w:p w14:paraId="2F50A2A9" w14:textId="77777777" w:rsidR="000E7DE2" w:rsidRPr="000E7DE2" w:rsidRDefault="000E7DE2" w:rsidP="000E7DE2">
                  <w:pPr>
                    <w:spacing w:after="0" w:line="240" w:lineRule="auto"/>
                    <w:rPr>
                      <w:del w:id="310" w:author="Haziq Jamil" w:date="2025-03-06T17:08:00Z" w16du:dateUtc="2025-03-06T09:08:00Z"/>
                    </w:rPr>
                  </w:pPr>
                  <w:del w:id="311" w:author="Haziq Jamil" w:date="2025-03-06T17:08:00Z" w16du:dateUtc="2025-03-06T09:08:00Z">
                    <w:r w:rsidRPr="000E7DE2">
                      <w:delText>396 (80%)</w:delText>
                    </w:r>
                  </w:del>
                </w:p>
              </w:tc>
              <w:tc>
                <w:tcPr>
                  <w:tcW w:w="2045" w:type="dxa"/>
                </w:tcPr>
                <w:p w14:paraId="437CFD45" w14:textId="77777777" w:rsidR="000E7DE2" w:rsidRPr="000E7DE2" w:rsidRDefault="000E7DE2" w:rsidP="000E7DE2">
                  <w:pPr>
                    <w:spacing w:after="0" w:line="240" w:lineRule="auto"/>
                    <w:rPr>
                      <w:del w:id="312" w:author="Haziq Jamil" w:date="2025-03-06T17:08:00Z" w16du:dateUtc="2025-03-06T09:08:00Z"/>
                    </w:rPr>
                  </w:pPr>
                  <w:del w:id="313" w:author="Haziq Jamil" w:date="2025-03-06T17:08:00Z" w16du:dateUtc="2025-03-06T09:08:00Z">
                    <w:r w:rsidRPr="000E7DE2">
                      <w:delText>144 (97%)</w:delText>
                    </w:r>
                  </w:del>
                </w:p>
              </w:tc>
            </w:tr>
            <w:tr w:rsidR="000E7DE2" w:rsidRPr="000E7DE2" w14:paraId="55DC219D" w14:textId="77777777" w:rsidTr="00766EA7">
              <w:trPr>
                <w:trHeight w:val="20"/>
                <w:del w:id="314" w:author="Haziq Jamil" w:date="2025-03-06T17:08:00Z" w16du:dateUtc="2025-03-06T09:08:00Z"/>
              </w:trPr>
              <w:tc>
                <w:tcPr>
                  <w:tcW w:w="2262" w:type="dxa"/>
                </w:tcPr>
                <w:p w14:paraId="68858386" w14:textId="77777777" w:rsidR="000E7DE2" w:rsidRPr="000E7DE2" w:rsidRDefault="000E7DE2" w:rsidP="000E7DE2">
                  <w:pPr>
                    <w:spacing w:after="0" w:line="240" w:lineRule="auto"/>
                    <w:rPr>
                      <w:del w:id="315" w:author="Haziq Jamil" w:date="2025-03-06T17:08:00Z" w16du:dateUtc="2025-03-06T09:08:00Z"/>
                    </w:rPr>
                  </w:pPr>
                  <w:del w:id="316" w:author="Haziq Jamil" w:date="2025-03-06T17:08:00Z" w16du:dateUtc="2025-03-06T09:08:00Z">
                    <w:r w:rsidRPr="000E7DE2">
                      <w:delText>    Leasehold</w:delText>
                    </w:r>
                  </w:del>
                </w:p>
              </w:tc>
              <w:tc>
                <w:tcPr>
                  <w:tcW w:w="833" w:type="dxa"/>
                </w:tcPr>
                <w:p w14:paraId="651394CD" w14:textId="77777777" w:rsidR="000E7DE2" w:rsidRPr="000E7DE2" w:rsidRDefault="000E7DE2" w:rsidP="000E7DE2">
                  <w:pPr>
                    <w:spacing w:after="0" w:line="240" w:lineRule="auto"/>
                    <w:rPr>
                      <w:del w:id="317" w:author="Haziq Jamil" w:date="2025-03-06T17:08:00Z" w16du:dateUtc="2025-03-06T09:08:00Z"/>
                    </w:rPr>
                  </w:pPr>
                </w:p>
              </w:tc>
              <w:tc>
                <w:tcPr>
                  <w:tcW w:w="2016" w:type="dxa"/>
                </w:tcPr>
                <w:p w14:paraId="3B40769B" w14:textId="77777777" w:rsidR="000E7DE2" w:rsidRPr="000E7DE2" w:rsidRDefault="000E7DE2" w:rsidP="000E7DE2">
                  <w:pPr>
                    <w:spacing w:after="0" w:line="240" w:lineRule="auto"/>
                    <w:rPr>
                      <w:del w:id="318" w:author="Haziq Jamil" w:date="2025-03-06T17:08:00Z" w16du:dateUtc="2025-03-06T09:08:00Z"/>
                    </w:rPr>
                  </w:pPr>
                  <w:del w:id="319" w:author="Haziq Jamil" w:date="2025-03-06T17:08:00Z" w16du:dateUtc="2025-03-06T09:08:00Z">
                    <w:r w:rsidRPr="000E7DE2">
                      <w:delText>2,850 (22%)</w:delText>
                    </w:r>
                  </w:del>
                </w:p>
              </w:tc>
              <w:tc>
                <w:tcPr>
                  <w:tcW w:w="2554" w:type="dxa"/>
                </w:tcPr>
                <w:p w14:paraId="3312F4FF" w14:textId="77777777" w:rsidR="000E7DE2" w:rsidRPr="000E7DE2" w:rsidRDefault="000E7DE2" w:rsidP="000E7DE2">
                  <w:pPr>
                    <w:spacing w:after="0" w:line="240" w:lineRule="auto"/>
                    <w:rPr>
                      <w:del w:id="320" w:author="Haziq Jamil" w:date="2025-03-06T17:08:00Z" w16du:dateUtc="2025-03-06T09:08:00Z"/>
                    </w:rPr>
                  </w:pPr>
                  <w:del w:id="321" w:author="Haziq Jamil" w:date="2025-03-06T17:08:00Z" w16du:dateUtc="2025-03-06T09:08:00Z">
                    <w:r w:rsidRPr="000E7DE2">
                      <w:delText>2,273 (20%)</w:delText>
                    </w:r>
                  </w:del>
                </w:p>
              </w:tc>
              <w:tc>
                <w:tcPr>
                  <w:tcW w:w="2016" w:type="dxa"/>
                </w:tcPr>
                <w:p w14:paraId="794DA88F" w14:textId="77777777" w:rsidR="000E7DE2" w:rsidRPr="000E7DE2" w:rsidRDefault="000E7DE2" w:rsidP="000E7DE2">
                  <w:pPr>
                    <w:spacing w:after="0" w:line="240" w:lineRule="auto"/>
                    <w:rPr>
                      <w:del w:id="322" w:author="Haziq Jamil" w:date="2025-03-06T17:08:00Z" w16du:dateUtc="2025-03-06T09:08:00Z"/>
                    </w:rPr>
                  </w:pPr>
                  <w:del w:id="323" w:author="Haziq Jamil" w:date="2025-03-06T17:08:00Z" w16du:dateUtc="2025-03-06T09:08:00Z">
                    <w:r w:rsidRPr="000E7DE2">
                      <w:delText>477 (41%)</w:delText>
                    </w:r>
                  </w:del>
                </w:p>
              </w:tc>
              <w:tc>
                <w:tcPr>
                  <w:tcW w:w="2016" w:type="dxa"/>
                </w:tcPr>
                <w:p w14:paraId="3348728E" w14:textId="77777777" w:rsidR="000E7DE2" w:rsidRPr="000E7DE2" w:rsidRDefault="000E7DE2" w:rsidP="000E7DE2">
                  <w:pPr>
                    <w:spacing w:after="0" w:line="240" w:lineRule="auto"/>
                    <w:rPr>
                      <w:del w:id="324" w:author="Haziq Jamil" w:date="2025-03-06T17:08:00Z" w16du:dateUtc="2025-03-06T09:08:00Z"/>
                    </w:rPr>
                  </w:pPr>
                  <w:del w:id="325" w:author="Haziq Jamil" w:date="2025-03-06T17:08:00Z" w16du:dateUtc="2025-03-06T09:08:00Z">
                    <w:r w:rsidRPr="000E7DE2">
                      <w:delText>96 (19%)</w:delText>
                    </w:r>
                  </w:del>
                </w:p>
              </w:tc>
              <w:tc>
                <w:tcPr>
                  <w:tcW w:w="2045" w:type="dxa"/>
                </w:tcPr>
                <w:p w14:paraId="7D5F8E1E" w14:textId="77777777" w:rsidR="000E7DE2" w:rsidRPr="000E7DE2" w:rsidRDefault="000E7DE2" w:rsidP="000E7DE2">
                  <w:pPr>
                    <w:spacing w:after="0" w:line="240" w:lineRule="auto"/>
                    <w:rPr>
                      <w:del w:id="326" w:author="Haziq Jamil" w:date="2025-03-06T17:08:00Z" w16du:dateUtc="2025-03-06T09:08:00Z"/>
                    </w:rPr>
                  </w:pPr>
                  <w:del w:id="327" w:author="Haziq Jamil" w:date="2025-03-06T17:08:00Z" w16du:dateUtc="2025-03-06T09:08:00Z">
                    <w:r w:rsidRPr="000E7DE2">
                      <w:delText>4 (2.7%)</w:delText>
                    </w:r>
                  </w:del>
                </w:p>
              </w:tc>
            </w:tr>
            <w:tr w:rsidR="000E7DE2" w:rsidRPr="000E7DE2" w14:paraId="7982B8AB" w14:textId="77777777" w:rsidTr="00766EA7">
              <w:trPr>
                <w:trHeight w:val="20"/>
                <w:del w:id="328" w:author="Haziq Jamil" w:date="2025-03-06T17:08:00Z" w16du:dateUtc="2025-03-06T09:08:00Z"/>
              </w:trPr>
              <w:tc>
                <w:tcPr>
                  <w:tcW w:w="2262" w:type="dxa"/>
                </w:tcPr>
                <w:p w14:paraId="79026284" w14:textId="77777777" w:rsidR="000E7DE2" w:rsidRPr="000E7DE2" w:rsidRDefault="000E7DE2" w:rsidP="000E7DE2">
                  <w:pPr>
                    <w:spacing w:after="0" w:line="240" w:lineRule="auto"/>
                    <w:rPr>
                      <w:del w:id="329" w:author="Haziq Jamil" w:date="2025-03-06T17:08:00Z" w16du:dateUtc="2025-03-06T09:08:00Z"/>
                    </w:rPr>
                  </w:pPr>
                  <w:del w:id="330" w:author="Haziq Jamil" w:date="2025-03-06T17:08:00Z" w16du:dateUtc="2025-03-06T09:08:00Z">
                    <w:r w:rsidRPr="000E7DE2">
                      <w:delText>    Strata</w:delText>
                    </w:r>
                  </w:del>
                </w:p>
              </w:tc>
              <w:tc>
                <w:tcPr>
                  <w:tcW w:w="833" w:type="dxa"/>
                </w:tcPr>
                <w:p w14:paraId="6B8A6407" w14:textId="77777777" w:rsidR="000E7DE2" w:rsidRPr="000E7DE2" w:rsidRDefault="000E7DE2" w:rsidP="000E7DE2">
                  <w:pPr>
                    <w:spacing w:after="0" w:line="240" w:lineRule="auto"/>
                    <w:rPr>
                      <w:del w:id="331" w:author="Haziq Jamil" w:date="2025-03-06T17:08:00Z" w16du:dateUtc="2025-03-06T09:08:00Z"/>
                    </w:rPr>
                  </w:pPr>
                </w:p>
                <w:p w14:paraId="372C46F9" w14:textId="77777777" w:rsidR="000E7DE2" w:rsidRPr="000E7DE2" w:rsidRDefault="000E7DE2" w:rsidP="000E7DE2">
                  <w:pPr>
                    <w:spacing w:after="0" w:line="240" w:lineRule="auto"/>
                    <w:rPr>
                      <w:del w:id="332" w:author="Haziq Jamil" w:date="2025-03-06T17:08:00Z" w16du:dateUtc="2025-03-06T09:08:00Z"/>
                    </w:rPr>
                  </w:pPr>
                </w:p>
              </w:tc>
              <w:tc>
                <w:tcPr>
                  <w:tcW w:w="2016" w:type="dxa"/>
                </w:tcPr>
                <w:p w14:paraId="38AB7D9F" w14:textId="77777777" w:rsidR="000E7DE2" w:rsidRPr="000E7DE2" w:rsidRDefault="000E7DE2" w:rsidP="000E7DE2">
                  <w:pPr>
                    <w:spacing w:after="0" w:line="240" w:lineRule="auto"/>
                    <w:rPr>
                      <w:del w:id="333" w:author="Haziq Jamil" w:date="2025-03-06T17:08:00Z" w16du:dateUtc="2025-03-06T09:08:00Z"/>
                    </w:rPr>
                  </w:pPr>
                  <w:del w:id="334" w:author="Haziq Jamil" w:date="2025-03-06T17:08:00Z" w16du:dateUtc="2025-03-06T09:08:00Z">
                    <w:r w:rsidRPr="000E7DE2">
                      <w:delText>816 (6.2%)</w:delText>
                    </w:r>
                  </w:del>
                </w:p>
              </w:tc>
              <w:tc>
                <w:tcPr>
                  <w:tcW w:w="2554" w:type="dxa"/>
                </w:tcPr>
                <w:p w14:paraId="25FF1B53" w14:textId="77777777" w:rsidR="000E7DE2" w:rsidRPr="000E7DE2" w:rsidRDefault="000E7DE2" w:rsidP="000E7DE2">
                  <w:pPr>
                    <w:spacing w:after="0" w:line="240" w:lineRule="auto"/>
                    <w:rPr>
                      <w:del w:id="335" w:author="Haziq Jamil" w:date="2025-03-06T17:08:00Z" w16du:dateUtc="2025-03-06T09:08:00Z"/>
                    </w:rPr>
                  </w:pPr>
                  <w:del w:id="336" w:author="Haziq Jamil" w:date="2025-03-06T17:08:00Z" w16du:dateUtc="2025-03-06T09:08:00Z">
                    <w:r w:rsidRPr="000E7DE2">
                      <w:delText>516 (4.6%)</w:delText>
                    </w:r>
                  </w:del>
                </w:p>
              </w:tc>
              <w:tc>
                <w:tcPr>
                  <w:tcW w:w="2016" w:type="dxa"/>
                </w:tcPr>
                <w:p w14:paraId="46C7FB78" w14:textId="77777777" w:rsidR="000E7DE2" w:rsidRPr="000E7DE2" w:rsidRDefault="000E7DE2" w:rsidP="000E7DE2">
                  <w:pPr>
                    <w:spacing w:after="0" w:line="240" w:lineRule="auto"/>
                    <w:rPr>
                      <w:del w:id="337" w:author="Haziq Jamil" w:date="2025-03-06T17:08:00Z" w16du:dateUtc="2025-03-06T09:08:00Z"/>
                    </w:rPr>
                  </w:pPr>
                  <w:del w:id="338" w:author="Haziq Jamil" w:date="2025-03-06T17:08:00Z" w16du:dateUtc="2025-03-06T09:08:00Z">
                    <w:r w:rsidRPr="000E7DE2">
                      <w:delText>297 (26%)</w:delText>
                    </w:r>
                  </w:del>
                </w:p>
              </w:tc>
              <w:tc>
                <w:tcPr>
                  <w:tcW w:w="2016" w:type="dxa"/>
                </w:tcPr>
                <w:p w14:paraId="01070CE7" w14:textId="77777777" w:rsidR="000E7DE2" w:rsidRPr="000E7DE2" w:rsidRDefault="000E7DE2" w:rsidP="000E7DE2">
                  <w:pPr>
                    <w:spacing w:after="0" w:line="240" w:lineRule="auto"/>
                    <w:rPr>
                      <w:del w:id="339" w:author="Haziq Jamil" w:date="2025-03-06T17:08:00Z" w16du:dateUtc="2025-03-06T09:08:00Z"/>
                    </w:rPr>
                  </w:pPr>
                  <w:del w:id="340" w:author="Haziq Jamil" w:date="2025-03-06T17:08:00Z" w16du:dateUtc="2025-03-06T09:08:00Z">
                    <w:r w:rsidRPr="000E7DE2">
                      <w:delText>3 (0.6%)</w:delText>
                    </w:r>
                  </w:del>
                </w:p>
              </w:tc>
              <w:tc>
                <w:tcPr>
                  <w:tcW w:w="2045" w:type="dxa"/>
                </w:tcPr>
                <w:p w14:paraId="0686B963" w14:textId="77777777" w:rsidR="000E7DE2" w:rsidRPr="000E7DE2" w:rsidRDefault="000E7DE2" w:rsidP="000E7DE2">
                  <w:pPr>
                    <w:spacing w:after="0" w:line="240" w:lineRule="auto"/>
                    <w:rPr>
                      <w:del w:id="341" w:author="Haziq Jamil" w:date="2025-03-06T17:08:00Z" w16du:dateUtc="2025-03-06T09:08:00Z"/>
                    </w:rPr>
                  </w:pPr>
                  <w:del w:id="342" w:author="Haziq Jamil" w:date="2025-03-06T17:08:00Z" w16du:dateUtc="2025-03-06T09:08:00Z">
                    <w:r w:rsidRPr="000E7DE2">
                      <w:delText>0 (0%)</w:delText>
                    </w:r>
                  </w:del>
                </w:p>
              </w:tc>
            </w:tr>
            <w:tr w:rsidR="000E7DE2" w:rsidRPr="000E7DE2" w14:paraId="3EAA728C" w14:textId="77777777" w:rsidTr="00766EA7">
              <w:trPr>
                <w:trHeight w:val="20"/>
                <w:del w:id="343" w:author="Haziq Jamil" w:date="2025-03-06T17:08:00Z" w16du:dateUtc="2025-03-06T09:08:00Z"/>
              </w:trPr>
              <w:tc>
                <w:tcPr>
                  <w:tcW w:w="2262" w:type="dxa"/>
                </w:tcPr>
                <w:p w14:paraId="26F37C2F" w14:textId="77777777" w:rsidR="000E7DE2" w:rsidRPr="000E7DE2" w:rsidRDefault="000E7DE2" w:rsidP="000E7DE2">
                  <w:pPr>
                    <w:spacing w:after="0" w:line="240" w:lineRule="auto"/>
                    <w:rPr>
                      <w:del w:id="344" w:author="Haziq Jamil" w:date="2025-03-06T17:08:00Z" w16du:dateUtc="2025-03-06T09:08:00Z"/>
                      <w:b/>
                      <w:bCs/>
                    </w:rPr>
                  </w:pPr>
                  <w:del w:id="345" w:author="Haziq Jamil" w:date="2025-03-06T17:08:00Z" w16du:dateUtc="2025-03-06T09:08:00Z">
                    <w:r w:rsidRPr="000E7DE2">
                      <w:rPr>
                        <w:b/>
                        <w:bCs/>
                      </w:rPr>
                      <w:delText>Development status</w:delText>
                    </w:r>
                  </w:del>
                </w:p>
              </w:tc>
              <w:tc>
                <w:tcPr>
                  <w:tcW w:w="833" w:type="dxa"/>
                </w:tcPr>
                <w:p w14:paraId="65EFE320" w14:textId="77777777" w:rsidR="000E7DE2" w:rsidRPr="000E7DE2" w:rsidRDefault="000E7DE2" w:rsidP="000E7DE2">
                  <w:pPr>
                    <w:spacing w:after="0" w:line="240" w:lineRule="auto"/>
                    <w:rPr>
                      <w:del w:id="346" w:author="Haziq Jamil" w:date="2025-03-06T17:08:00Z" w16du:dateUtc="2025-03-06T09:08:00Z"/>
                    </w:rPr>
                  </w:pPr>
                  <w:del w:id="347" w:author="Haziq Jamil" w:date="2025-03-06T17:08:00Z" w16du:dateUtc="2025-03-06T09:08:00Z">
                    <w:r w:rsidRPr="000E7DE2">
                      <w:delText>22,831</w:delText>
                    </w:r>
                  </w:del>
                </w:p>
              </w:tc>
              <w:tc>
                <w:tcPr>
                  <w:tcW w:w="2016" w:type="dxa"/>
                </w:tcPr>
                <w:p w14:paraId="3EE92A7A" w14:textId="77777777" w:rsidR="000E7DE2" w:rsidRPr="000E7DE2" w:rsidRDefault="000E7DE2" w:rsidP="000E7DE2">
                  <w:pPr>
                    <w:spacing w:after="0" w:line="240" w:lineRule="auto"/>
                    <w:rPr>
                      <w:del w:id="348" w:author="Haziq Jamil" w:date="2025-03-06T17:08:00Z" w16du:dateUtc="2025-03-06T09:08:00Z"/>
                    </w:rPr>
                  </w:pPr>
                </w:p>
              </w:tc>
              <w:tc>
                <w:tcPr>
                  <w:tcW w:w="2554" w:type="dxa"/>
                </w:tcPr>
                <w:p w14:paraId="120F5AB9" w14:textId="77777777" w:rsidR="000E7DE2" w:rsidRPr="000E7DE2" w:rsidRDefault="000E7DE2" w:rsidP="000E7DE2">
                  <w:pPr>
                    <w:spacing w:after="0" w:line="240" w:lineRule="auto"/>
                    <w:rPr>
                      <w:del w:id="349" w:author="Haziq Jamil" w:date="2025-03-06T17:08:00Z" w16du:dateUtc="2025-03-06T09:08:00Z"/>
                    </w:rPr>
                  </w:pPr>
                </w:p>
              </w:tc>
              <w:tc>
                <w:tcPr>
                  <w:tcW w:w="2016" w:type="dxa"/>
                </w:tcPr>
                <w:p w14:paraId="72181ADC" w14:textId="77777777" w:rsidR="000E7DE2" w:rsidRPr="000E7DE2" w:rsidRDefault="000E7DE2" w:rsidP="000E7DE2">
                  <w:pPr>
                    <w:spacing w:after="0" w:line="240" w:lineRule="auto"/>
                    <w:rPr>
                      <w:del w:id="350" w:author="Haziq Jamil" w:date="2025-03-06T17:08:00Z" w16du:dateUtc="2025-03-06T09:08:00Z"/>
                    </w:rPr>
                  </w:pPr>
                </w:p>
              </w:tc>
              <w:tc>
                <w:tcPr>
                  <w:tcW w:w="2016" w:type="dxa"/>
                </w:tcPr>
                <w:p w14:paraId="21CB57D8" w14:textId="77777777" w:rsidR="000E7DE2" w:rsidRPr="000E7DE2" w:rsidRDefault="000E7DE2" w:rsidP="000E7DE2">
                  <w:pPr>
                    <w:spacing w:after="0" w:line="240" w:lineRule="auto"/>
                    <w:rPr>
                      <w:del w:id="351" w:author="Haziq Jamil" w:date="2025-03-06T17:08:00Z" w16du:dateUtc="2025-03-06T09:08:00Z"/>
                    </w:rPr>
                  </w:pPr>
                </w:p>
              </w:tc>
              <w:tc>
                <w:tcPr>
                  <w:tcW w:w="2045" w:type="dxa"/>
                </w:tcPr>
                <w:p w14:paraId="10F5BEEE" w14:textId="77777777" w:rsidR="000E7DE2" w:rsidRPr="000E7DE2" w:rsidRDefault="000E7DE2" w:rsidP="000E7DE2">
                  <w:pPr>
                    <w:spacing w:after="0" w:line="240" w:lineRule="auto"/>
                    <w:rPr>
                      <w:del w:id="352" w:author="Haziq Jamil" w:date="2025-03-06T17:08:00Z" w16du:dateUtc="2025-03-06T09:08:00Z"/>
                    </w:rPr>
                  </w:pPr>
                </w:p>
              </w:tc>
            </w:tr>
            <w:tr w:rsidR="000E7DE2" w:rsidRPr="000E7DE2" w14:paraId="78B928EF" w14:textId="77777777" w:rsidTr="00766EA7">
              <w:trPr>
                <w:trHeight w:val="20"/>
                <w:del w:id="353" w:author="Haziq Jamil" w:date="2025-03-06T17:08:00Z" w16du:dateUtc="2025-03-06T09:08:00Z"/>
              </w:trPr>
              <w:tc>
                <w:tcPr>
                  <w:tcW w:w="2262" w:type="dxa"/>
                </w:tcPr>
                <w:p w14:paraId="2BF946A4" w14:textId="77777777" w:rsidR="000E7DE2" w:rsidRPr="000E7DE2" w:rsidRDefault="000E7DE2" w:rsidP="000E7DE2">
                  <w:pPr>
                    <w:spacing w:after="0" w:line="240" w:lineRule="auto"/>
                    <w:rPr>
                      <w:del w:id="354" w:author="Haziq Jamil" w:date="2025-03-06T17:08:00Z" w16du:dateUtc="2025-03-06T09:08:00Z"/>
                    </w:rPr>
                  </w:pPr>
                  <w:del w:id="355" w:author="Haziq Jamil" w:date="2025-03-06T17:08:00Z" w16du:dateUtc="2025-03-06T09:08:00Z">
                    <w:r w:rsidRPr="000E7DE2">
                      <w:delText>    Proposed</w:delText>
                    </w:r>
                  </w:del>
                </w:p>
              </w:tc>
              <w:tc>
                <w:tcPr>
                  <w:tcW w:w="833" w:type="dxa"/>
                </w:tcPr>
                <w:p w14:paraId="1517DCFE" w14:textId="77777777" w:rsidR="000E7DE2" w:rsidRPr="000E7DE2" w:rsidRDefault="000E7DE2" w:rsidP="000E7DE2">
                  <w:pPr>
                    <w:spacing w:after="0" w:line="240" w:lineRule="auto"/>
                    <w:rPr>
                      <w:del w:id="356" w:author="Haziq Jamil" w:date="2025-03-06T17:08:00Z" w16du:dateUtc="2025-03-06T09:08:00Z"/>
                    </w:rPr>
                  </w:pPr>
                </w:p>
              </w:tc>
              <w:tc>
                <w:tcPr>
                  <w:tcW w:w="2016" w:type="dxa"/>
                </w:tcPr>
                <w:p w14:paraId="4F85C6D4" w14:textId="77777777" w:rsidR="000E7DE2" w:rsidRPr="000E7DE2" w:rsidRDefault="000E7DE2" w:rsidP="000E7DE2">
                  <w:pPr>
                    <w:spacing w:after="0" w:line="240" w:lineRule="auto"/>
                    <w:rPr>
                      <w:del w:id="357" w:author="Haziq Jamil" w:date="2025-03-06T17:08:00Z" w16du:dateUtc="2025-03-06T09:08:00Z"/>
                    </w:rPr>
                  </w:pPr>
                  <w:del w:id="358" w:author="Haziq Jamil" w:date="2025-03-06T17:08:00Z" w16du:dateUtc="2025-03-06T09:08:00Z">
                    <w:r w:rsidRPr="000E7DE2">
                      <w:delText>3,902 (17%)</w:delText>
                    </w:r>
                  </w:del>
                </w:p>
              </w:tc>
              <w:tc>
                <w:tcPr>
                  <w:tcW w:w="2554" w:type="dxa"/>
                </w:tcPr>
                <w:p w14:paraId="5A298297" w14:textId="77777777" w:rsidR="000E7DE2" w:rsidRPr="000E7DE2" w:rsidRDefault="000E7DE2" w:rsidP="000E7DE2">
                  <w:pPr>
                    <w:spacing w:after="0" w:line="240" w:lineRule="auto"/>
                    <w:rPr>
                      <w:del w:id="359" w:author="Haziq Jamil" w:date="2025-03-06T17:08:00Z" w16du:dateUtc="2025-03-06T09:08:00Z"/>
                    </w:rPr>
                  </w:pPr>
                  <w:del w:id="360" w:author="Haziq Jamil" w:date="2025-03-06T17:08:00Z" w16du:dateUtc="2025-03-06T09:08:00Z">
                    <w:r w:rsidRPr="000E7DE2">
                      <w:delText>3,562 (17%)</w:delText>
                    </w:r>
                  </w:del>
                </w:p>
              </w:tc>
              <w:tc>
                <w:tcPr>
                  <w:tcW w:w="2016" w:type="dxa"/>
                </w:tcPr>
                <w:p w14:paraId="0583B0F4" w14:textId="77777777" w:rsidR="000E7DE2" w:rsidRPr="000E7DE2" w:rsidRDefault="000E7DE2" w:rsidP="000E7DE2">
                  <w:pPr>
                    <w:spacing w:after="0" w:line="240" w:lineRule="auto"/>
                    <w:rPr>
                      <w:del w:id="361" w:author="Haziq Jamil" w:date="2025-03-06T17:08:00Z" w16du:dateUtc="2025-03-06T09:08:00Z"/>
                    </w:rPr>
                  </w:pPr>
                  <w:del w:id="362" w:author="Haziq Jamil" w:date="2025-03-06T17:08:00Z" w16du:dateUtc="2025-03-06T09:08:00Z">
                    <w:r w:rsidRPr="000E7DE2">
                      <w:delText>101 (8.4%)</w:delText>
                    </w:r>
                  </w:del>
                </w:p>
              </w:tc>
              <w:tc>
                <w:tcPr>
                  <w:tcW w:w="2016" w:type="dxa"/>
                </w:tcPr>
                <w:p w14:paraId="282828CE" w14:textId="77777777" w:rsidR="000E7DE2" w:rsidRPr="000E7DE2" w:rsidRDefault="000E7DE2" w:rsidP="000E7DE2">
                  <w:pPr>
                    <w:spacing w:after="0" w:line="240" w:lineRule="auto"/>
                    <w:rPr>
                      <w:del w:id="363" w:author="Haziq Jamil" w:date="2025-03-06T17:08:00Z" w16du:dateUtc="2025-03-06T09:08:00Z"/>
                    </w:rPr>
                  </w:pPr>
                  <w:del w:id="364" w:author="Haziq Jamil" w:date="2025-03-06T17:08:00Z" w16du:dateUtc="2025-03-06T09:08:00Z">
                    <w:r w:rsidRPr="000E7DE2">
                      <w:delText>195 (32%)</w:delText>
                    </w:r>
                  </w:del>
                </w:p>
              </w:tc>
              <w:tc>
                <w:tcPr>
                  <w:tcW w:w="2045" w:type="dxa"/>
                </w:tcPr>
                <w:p w14:paraId="27B2281A" w14:textId="77777777" w:rsidR="000E7DE2" w:rsidRPr="000E7DE2" w:rsidRDefault="000E7DE2" w:rsidP="000E7DE2">
                  <w:pPr>
                    <w:spacing w:after="0" w:line="240" w:lineRule="auto"/>
                    <w:rPr>
                      <w:del w:id="365" w:author="Haziq Jamil" w:date="2025-03-06T17:08:00Z" w16du:dateUtc="2025-03-06T09:08:00Z"/>
                    </w:rPr>
                  </w:pPr>
                  <w:del w:id="366" w:author="Haziq Jamil" w:date="2025-03-06T17:08:00Z" w16du:dateUtc="2025-03-06T09:08:00Z">
                    <w:r w:rsidRPr="000E7DE2">
                      <w:delText>44 (30%)</w:delText>
                    </w:r>
                  </w:del>
                </w:p>
              </w:tc>
            </w:tr>
            <w:tr w:rsidR="000E7DE2" w:rsidRPr="000E7DE2" w14:paraId="069AA847" w14:textId="77777777" w:rsidTr="00766EA7">
              <w:trPr>
                <w:trHeight w:val="20"/>
                <w:del w:id="367" w:author="Haziq Jamil" w:date="2025-03-06T17:08:00Z" w16du:dateUtc="2025-03-06T09:08:00Z"/>
              </w:trPr>
              <w:tc>
                <w:tcPr>
                  <w:tcW w:w="2262" w:type="dxa"/>
                </w:tcPr>
                <w:p w14:paraId="72646191" w14:textId="77777777" w:rsidR="000E7DE2" w:rsidRPr="000E7DE2" w:rsidRDefault="000E7DE2" w:rsidP="000E7DE2">
                  <w:pPr>
                    <w:spacing w:after="0" w:line="240" w:lineRule="auto"/>
                    <w:rPr>
                      <w:del w:id="368" w:author="Haziq Jamil" w:date="2025-03-06T17:08:00Z" w16du:dateUtc="2025-03-06T09:08:00Z"/>
                    </w:rPr>
                  </w:pPr>
                  <w:del w:id="369" w:author="Haziq Jamil" w:date="2025-03-06T17:08:00Z" w16du:dateUtc="2025-03-06T09:08:00Z">
                    <w:r w:rsidRPr="000E7DE2">
                      <w:delText>    Under Construction</w:delText>
                    </w:r>
                  </w:del>
                </w:p>
              </w:tc>
              <w:tc>
                <w:tcPr>
                  <w:tcW w:w="833" w:type="dxa"/>
                </w:tcPr>
                <w:p w14:paraId="0FFFE48D" w14:textId="77777777" w:rsidR="000E7DE2" w:rsidRPr="000E7DE2" w:rsidRDefault="000E7DE2" w:rsidP="000E7DE2">
                  <w:pPr>
                    <w:spacing w:after="0" w:line="240" w:lineRule="auto"/>
                    <w:rPr>
                      <w:del w:id="370" w:author="Haziq Jamil" w:date="2025-03-06T17:08:00Z" w16du:dateUtc="2025-03-06T09:08:00Z"/>
                    </w:rPr>
                  </w:pPr>
                </w:p>
              </w:tc>
              <w:tc>
                <w:tcPr>
                  <w:tcW w:w="2016" w:type="dxa"/>
                </w:tcPr>
                <w:p w14:paraId="66EFA5D9" w14:textId="77777777" w:rsidR="000E7DE2" w:rsidRPr="000E7DE2" w:rsidRDefault="000E7DE2" w:rsidP="000E7DE2">
                  <w:pPr>
                    <w:spacing w:after="0" w:line="240" w:lineRule="auto"/>
                    <w:rPr>
                      <w:del w:id="371" w:author="Haziq Jamil" w:date="2025-03-06T17:08:00Z" w16du:dateUtc="2025-03-06T09:08:00Z"/>
                    </w:rPr>
                  </w:pPr>
                  <w:del w:id="372" w:author="Haziq Jamil" w:date="2025-03-06T17:08:00Z" w16du:dateUtc="2025-03-06T09:08:00Z">
                    <w:r w:rsidRPr="000E7DE2">
                      <w:delText>9,715 (43%)</w:delText>
                    </w:r>
                  </w:del>
                </w:p>
              </w:tc>
              <w:tc>
                <w:tcPr>
                  <w:tcW w:w="2554" w:type="dxa"/>
                </w:tcPr>
                <w:p w14:paraId="12BA719E" w14:textId="77777777" w:rsidR="000E7DE2" w:rsidRPr="000E7DE2" w:rsidRDefault="000E7DE2" w:rsidP="000E7DE2">
                  <w:pPr>
                    <w:spacing w:after="0" w:line="240" w:lineRule="auto"/>
                    <w:rPr>
                      <w:del w:id="373" w:author="Haziq Jamil" w:date="2025-03-06T17:08:00Z" w16du:dateUtc="2025-03-06T09:08:00Z"/>
                    </w:rPr>
                  </w:pPr>
                  <w:del w:id="374" w:author="Haziq Jamil" w:date="2025-03-06T17:08:00Z" w16du:dateUtc="2025-03-06T09:08:00Z">
                    <w:r w:rsidRPr="000E7DE2">
                      <w:delText>8,856 (42%)</w:delText>
                    </w:r>
                  </w:del>
                </w:p>
              </w:tc>
              <w:tc>
                <w:tcPr>
                  <w:tcW w:w="2016" w:type="dxa"/>
                </w:tcPr>
                <w:p w14:paraId="15A57093" w14:textId="77777777" w:rsidR="000E7DE2" w:rsidRPr="000E7DE2" w:rsidRDefault="000E7DE2" w:rsidP="000E7DE2">
                  <w:pPr>
                    <w:spacing w:after="0" w:line="240" w:lineRule="auto"/>
                    <w:rPr>
                      <w:del w:id="375" w:author="Haziq Jamil" w:date="2025-03-06T17:08:00Z" w16du:dateUtc="2025-03-06T09:08:00Z"/>
                    </w:rPr>
                  </w:pPr>
                  <w:del w:id="376" w:author="Haziq Jamil" w:date="2025-03-06T17:08:00Z" w16du:dateUtc="2025-03-06T09:08:00Z">
                    <w:r w:rsidRPr="000E7DE2">
                      <w:delText>553 (46%)</w:delText>
                    </w:r>
                  </w:del>
                </w:p>
              </w:tc>
              <w:tc>
                <w:tcPr>
                  <w:tcW w:w="2016" w:type="dxa"/>
                </w:tcPr>
                <w:p w14:paraId="06DC7765" w14:textId="77777777" w:rsidR="000E7DE2" w:rsidRPr="000E7DE2" w:rsidRDefault="000E7DE2" w:rsidP="000E7DE2">
                  <w:pPr>
                    <w:spacing w:after="0" w:line="240" w:lineRule="auto"/>
                    <w:rPr>
                      <w:del w:id="377" w:author="Haziq Jamil" w:date="2025-03-06T17:08:00Z" w16du:dateUtc="2025-03-06T09:08:00Z"/>
                    </w:rPr>
                  </w:pPr>
                  <w:del w:id="378" w:author="Haziq Jamil" w:date="2025-03-06T17:08:00Z" w16du:dateUtc="2025-03-06T09:08:00Z">
                    <w:r w:rsidRPr="000E7DE2">
                      <w:delText>264 (43%)</w:delText>
                    </w:r>
                  </w:del>
                </w:p>
              </w:tc>
              <w:tc>
                <w:tcPr>
                  <w:tcW w:w="2045" w:type="dxa"/>
                </w:tcPr>
                <w:p w14:paraId="52DD15D0" w14:textId="77777777" w:rsidR="000E7DE2" w:rsidRPr="000E7DE2" w:rsidRDefault="000E7DE2" w:rsidP="000E7DE2">
                  <w:pPr>
                    <w:spacing w:after="0" w:line="240" w:lineRule="auto"/>
                    <w:rPr>
                      <w:del w:id="379" w:author="Haziq Jamil" w:date="2025-03-06T17:08:00Z" w16du:dateUtc="2025-03-06T09:08:00Z"/>
                    </w:rPr>
                  </w:pPr>
                  <w:del w:id="380" w:author="Haziq Jamil" w:date="2025-03-06T17:08:00Z" w16du:dateUtc="2025-03-06T09:08:00Z">
                    <w:r w:rsidRPr="000E7DE2">
                      <w:delText>42 (29%)</w:delText>
                    </w:r>
                  </w:del>
                </w:p>
              </w:tc>
            </w:tr>
            <w:tr w:rsidR="000E7DE2" w:rsidRPr="000E7DE2" w14:paraId="4595C426" w14:textId="77777777" w:rsidTr="00766EA7">
              <w:trPr>
                <w:trHeight w:val="20"/>
                <w:del w:id="381" w:author="Haziq Jamil" w:date="2025-03-06T17:08:00Z" w16du:dateUtc="2025-03-06T09:08:00Z"/>
              </w:trPr>
              <w:tc>
                <w:tcPr>
                  <w:tcW w:w="2262" w:type="dxa"/>
                </w:tcPr>
                <w:p w14:paraId="76366BDB" w14:textId="77777777" w:rsidR="000E7DE2" w:rsidRPr="000E7DE2" w:rsidRDefault="000E7DE2" w:rsidP="000E7DE2">
                  <w:pPr>
                    <w:spacing w:after="0" w:line="240" w:lineRule="auto"/>
                    <w:rPr>
                      <w:del w:id="382" w:author="Haziq Jamil" w:date="2025-03-06T17:08:00Z" w16du:dateUtc="2025-03-06T09:08:00Z"/>
                    </w:rPr>
                  </w:pPr>
                  <w:del w:id="383" w:author="Haziq Jamil" w:date="2025-03-06T17:08:00Z" w16du:dateUtc="2025-03-06T09:08:00Z">
                    <w:r w:rsidRPr="000E7DE2">
                      <w:delText>    New</w:delText>
                    </w:r>
                  </w:del>
                </w:p>
              </w:tc>
              <w:tc>
                <w:tcPr>
                  <w:tcW w:w="833" w:type="dxa"/>
                </w:tcPr>
                <w:p w14:paraId="20D49604" w14:textId="77777777" w:rsidR="000E7DE2" w:rsidRPr="000E7DE2" w:rsidRDefault="000E7DE2" w:rsidP="000E7DE2">
                  <w:pPr>
                    <w:spacing w:after="0" w:line="240" w:lineRule="auto"/>
                    <w:rPr>
                      <w:del w:id="384" w:author="Haziq Jamil" w:date="2025-03-06T17:08:00Z" w16du:dateUtc="2025-03-06T09:08:00Z"/>
                    </w:rPr>
                  </w:pPr>
                </w:p>
              </w:tc>
              <w:tc>
                <w:tcPr>
                  <w:tcW w:w="2016" w:type="dxa"/>
                </w:tcPr>
                <w:p w14:paraId="168BC8AF" w14:textId="77777777" w:rsidR="000E7DE2" w:rsidRPr="000E7DE2" w:rsidRDefault="000E7DE2" w:rsidP="000E7DE2">
                  <w:pPr>
                    <w:spacing w:after="0" w:line="240" w:lineRule="auto"/>
                    <w:rPr>
                      <w:del w:id="385" w:author="Haziq Jamil" w:date="2025-03-06T17:08:00Z" w16du:dateUtc="2025-03-06T09:08:00Z"/>
                    </w:rPr>
                  </w:pPr>
                  <w:del w:id="386" w:author="Haziq Jamil" w:date="2025-03-06T17:08:00Z" w16du:dateUtc="2025-03-06T09:08:00Z">
                    <w:r w:rsidRPr="000E7DE2">
                      <w:delText>8,011 (35%)</w:delText>
                    </w:r>
                  </w:del>
                </w:p>
              </w:tc>
              <w:tc>
                <w:tcPr>
                  <w:tcW w:w="2554" w:type="dxa"/>
                </w:tcPr>
                <w:p w14:paraId="0B9EA204" w14:textId="77777777" w:rsidR="000E7DE2" w:rsidRPr="000E7DE2" w:rsidRDefault="000E7DE2" w:rsidP="000E7DE2">
                  <w:pPr>
                    <w:spacing w:after="0" w:line="240" w:lineRule="auto"/>
                    <w:rPr>
                      <w:del w:id="387" w:author="Haziq Jamil" w:date="2025-03-06T17:08:00Z" w16du:dateUtc="2025-03-06T09:08:00Z"/>
                    </w:rPr>
                  </w:pPr>
                  <w:del w:id="388" w:author="Haziq Jamil" w:date="2025-03-06T17:08:00Z" w16du:dateUtc="2025-03-06T09:08:00Z">
                    <w:r w:rsidRPr="000E7DE2">
                      <w:delText>7,389 (35%)</w:delText>
                    </w:r>
                  </w:del>
                </w:p>
              </w:tc>
              <w:tc>
                <w:tcPr>
                  <w:tcW w:w="2016" w:type="dxa"/>
                </w:tcPr>
                <w:p w14:paraId="5FBA2F05" w14:textId="77777777" w:rsidR="000E7DE2" w:rsidRPr="000E7DE2" w:rsidRDefault="000E7DE2" w:rsidP="000E7DE2">
                  <w:pPr>
                    <w:spacing w:after="0" w:line="240" w:lineRule="auto"/>
                    <w:rPr>
                      <w:del w:id="389" w:author="Haziq Jamil" w:date="2025-03-06T17:08:00Z" w16du:dateUtc="2025-03-06T09:08:00Z"/>
                    </w:rPr>
                  </w:pPr>
                  <w:del w:id="390" w:author="Haziq Jamil" w:date="2025-03-06T17:08:00Z" w16du:dateUtc="2025-03-06T09:08:00Z">
                    <w:r w:rsidRPr="000E7DE2">
                      <w:delText>428 (36%)</w:delText>
                    </w:r>
                  </w:del>
                </w:p>
              </w:tc>
              <w:tc>
                <w:tcPr>
                  <w:tcW w:w="2016" w:type="dxa"/>
                </w:tcPr>
                <w:p w14:paraId="04AABC2B" w14:textId="77777777" w:rsidR="000E7DE2" w:rsidRPr="000E7DE2" w:rsidRDefault="000E7DE2" w:rsidP="000E7DE2">
                  <w:pPr>
                    <w:spacing w:after="0" w:line="240" w:lineRule="auto"/>
                    <w:rPr>
                      <w:del w:id="391" w:author="Haziq Jamil" w:date="2025-03-06T17:08:00Z" w16du:dateUtc="2025-03-06T09:08:00Z"/>
                    </w:rPr>
                  </w:pPr>
                  <w:del w:id="392" w:author="Haziq Jamil" w:date="2025-03-06T17:08:00Z" w16du:dateUtc="2025-03-06T09:08:00Z">
                    <w:r w:rsidRPr="000E7DE2">
                      <w:delText>135 (22%)</w:delText>
                    </w:r>
                  </w:del>
                </w:p>
              </w:tc>
              <w:tc>
                <w:tcPr>
                  <w:tcW w:w="2045" w:type="dxa"/>
                </w:tcPr>
                <w:p w14:paraId="25017FEF" w14:textId="77777777" w:rsidR="000E7DE2" w:rsidRPr="000E7DE2" w:rsidRDefault="000E7DE2" w:rsidP="000E7DE2">
                  <w:pPr>
                    <w:spacing w:after="0" w:line="240" w:lineRule="auto"/>
                    <w:rPr>
                      <w:del w:id="393" w:author="Haziq Jamil" w:date="2025-03-06T17:08:00Z" w16du:dateUtc="2025-03-06T09:08:00Z"/>
                    </w:rPr>
                  </w:pPr>
                  <w:del w:id="394" w:author="Haziq Jamil" w:date="2025-03-06T17:08:00Z" w16du:dateUtc="2025-03-06T09:08:00Z">
                    <w:r w:rsidRPr="000E7DE2">
                      <w:delText>59 (40%)</w:delText>
                    </w:r>
                  </w:del>
                </w:p>
              </w:tc>
            </w:tr>
            <w:tr w:rsidR="000E7DE2" w:rsidRPr="000E7DE2" w14:paraId="16CC8C18" w14:textId="77777777" w:rsidTr="00766EA7">
              <w:trPr>
                <w:trHeight w:val="20"/>
                <w:del w:id="395" w:author="Haziq Jamil" w:date="2025-03-06T17:08:00Z" w16du:dateUtc="2025-03-06T09:08:00Z"/>
              </w:trPr>
              <w:tc>
                <w:tcPr>
                  <w:tcW w:w="2262" w:type="dxa"/>
                </w:tcPr>
                <w:p w14:paraId="1D92B4DB" w14:textId="77777777" w:rsidR="000E7DE2" w:rsidRPr="000E7DE2" w:rsidRDefault="000E7DE2" w:rsidP="000E7DE2">
                  <w:pPr>
                    <w:spacing w:after="0" w:line="240" w:lineRule="auto"/>
                    <w:rPr>
                      <w:del w:id="396" w:author="Haziq Jamil" w:date="2025-03-06T17:08:00Z" w16du:dateUtc="2025-03-06T09:08:00Z"/>
                    </w:rPr>
                  </w:pPr>
                  <w:del w:id="397" w:author="Haziq Jamil" w:date="2025-03-06T17:08:00Z" w16du:dateUtc="2025-03-06T09:08:00Z">
                    <w:r w:rsidRPr="000E7DE2">
                      <w:delText>    Resale</w:delText>
                    </w:r>
                  </w:del>
                </w:p>
              </w:tc>
              <w:tc>
                <w:tcPr>
                  <w:tcW w:w="833" w:type="dxa"/>
                </w:tcPr>
                <w:p w14:paraId="2031013D" w14:textId="77777777" w:rsidR="000E7DE2" w:rsidRPr="000E7DE2" w:rsidRDefault="000E7DE2" w:rsidP="000E7DE2">
                  <w:pPr>
                    <w:spacing w:after="0" w:line="240" w:lineRule="auto"/>
                    <w:rPr>
                      <w:del w:id="398" w:author="Haziq Jamil" w:date="2025-03-06T17:08:00Z" w16du:dateUtc="2025-03-06T09:08:00Z"/>
                    </w:rPr>
                  </w:pPr>
                  <w:del w:id="399" w:author="Haziq Jamil" w:date="2025-03-06T17:08:00Z" w16du:dateUtc="2025-03-06T09:08:00Z">
                    <w:r w:rsidRPr="000E7DE2">
                      <w:br/>
                    </w:r>
                  </w:del>
                </w:p>
              </w:tc>
              <w:tc>
                <w:tcPr>
                  <w:tcW w:w="2016" w:type="dxa"/>
                </w:tcPr>
                <w:p w14:paraId="1309462C" w14:textId="77777777" w:rsidR="000E7DE2" w:rsidRPr="000E7DE2" w:rsidRDefault="000E7DE2" w:rsidP="000E7DE2">
                  <w:pPr>
                    <w:spacing w:after="0" w:line="240" w:lineRule="auto"/>
                    <w:rPr>
                      <w:del w:id="400" w:author="Haziq Jamil" w:date="2025-03-06T17:08:00Z" w16du:dateUtc="2025-03-06T09:08:00Z"/>
                    </w:rPr>
                  </w:pPr>
                  <w:del w:id="401" w:author="Haziq Jamil" w:date="2025-03-06T17:08:00Z" w16du:dateUtc="2025-03-06T09:08:00Z">
                    <w:r w:rsidRPr="000E7DE2">
                      <w:delText>1,203 (5.3%)</w:delText>
                    </w:r>
                  </w:del>
                </w:p>
              </w:tc>
              <w:tc>
                <w:tcPr>
                  <w:tcW w:w="2554" w:type="dxa"/>
                </w:tcPr>
                <w:p w14:paraId="65D5C49F" w14:textId="77777777" w:rsidR="000E7DE2" w:rsidRPr="000E7DE2" w:rsidRDefault="000E7DE2" w:rsidP="000E7DE2">
                  <w:pPr>
                    <w:spacing w:after="0" w:line="240" w:lineRule="auto"/>
                    <w:rPr>
                      <w:del w:id="402" w:author="Haziq Jamil" w:date="2025-03-06T17:08:00Z" w16du:dateUtc="2025-03-06T09:08:00Z"/>
                    </w:rPr>
                  </w:pPr>
                  <w:del w:id="403" w:author="Haziq Jamil" w:date="2025-03-06T17:08:00Z" w16du:dateUtc="2025-03-06T09:08:00Z">
                    <w:r w:rsidRPr="000E7DE2">
                      <w:delText>1,061 (5.1%)</w:delText>
                    </w:r>
                  </w:del>
                </w:p>
              </w:tc>
              <w:tc>
                <w:tcPr>
                  <w:tcW w:w="2016" w:type="dxa"/>
                </w:tcPr>
                <w:p w14:paraId="54E50245" w14:textId="77777777" w:rsidR="000E7DE2" w:rsidRPr="000E7DE2" w:rsidRDefault="000E7DE2" w:rsidP="000E7DE2">
                  <w:pPr>
                    <w:spacing w:after="0" w:line="240" w:lineRule="auto"/>
                    <w:rPr>
                      <w:del w:id="404" w:author="Haziq Jamil" w:date="2025-03-06T17:08:00Z" w16du:dateUtc="2025-03-06T09:08:00Z"/>
                    </w:rPr>
                  </w:pPr>
                  <w:del w:id="405" w:author="Haziq Jamil" w:date="2025-03-06T17:08:00Z" w16du:dateUtc="2025-03-06T09:08:00Z">
                    <w:r w:rsidRPr="000E7DE2">
                      <w:delText>116 (9.7%)</w:delText>
                    </w:r>
                  </w:del>
                </w:p>
              </w:tc>
              <w:tc>
                <w:tcPr>
                  <w:tcW w:w="2016" w:type="dxa"/>
                </w:tcPr>
                <w:p w14:paraId="7094EA3A" w14:textId="77777777" w:rsidR="000E7DE2" w:rsidRPr="000E7DE2" w:rsidRDefault="000E7DE2" w:rsidP="000E7DE2">
                  <w:pPr>
                    <w:spacing w:after="0" w:line="240" w:lineRule="auto"/>
                    <w:rPr>
                      <w:del w:id="406" w:author="Haziq Jamil" w:date="2025-03-06T17:08:00Z" w16du:dateUtc="2025-03-06T09:08:00Z"/>
                    </w:rPr>
                  </w:pPr>
                  <w:del w:id="407" w:author="Haziq Jamil" w:date="2025-03-06T17:08:00Z" w16du:dateUtc="2025-03-06T09:08:00Z">
                    <w:r w:rsidRPr="000E7DE2">
                      <w:delText>25 (4.0%)</w:delText>
                    </w:r>
                  </w:del>
                </w:p>
              </w:tc>
              <w:tc>
                <w:tcPr>
                  <w:tcW w:w="2045" w:type="dxa"/>
                </w:tcPr>
                <w:p w14:paraId="1BEAB91F" w14:textId="77777777" w:rsidR="000E7DE2" w:rsidRPr="000E7DE2" w:rsidRDefault="000E7DE2" w:rsidP="000E7DE2">
                  <w:pPr>
                    <w:spacing w:after="0" w:line="240" w:lineRule="auto"/>
                    <w:rPr>
                      <w:del w:id="408" w:author="Haziq Jamil" w:date="2025-03-06T17:08:00Z" w16du:dateUtc="2025-03-06T09:08:00Z"/>
                    </w:rPr>
                  </w:pPr>
                  <w:del w:id="409" w:author="Haziq Jamil" w:date="2025-03-06T17:08:00Z" w16du:dateUtc="2025-03-06T09:08:00Z">
                    <w:r w:rsidRPr="000E7DE2">
                      <w:delText>1 (0.7%)</w:delText>
                    </w:r>
                  </w:del>
                </w:p>
              </w:tc>
            </w:tr>
            <w:tr w:rsidR="000E7DE2" w:rsidRPr="000E7DE2" w14:paraId="714CF0EF" w14:textId="77777777" w:rsidTr="00766EA7">
              <w:trPr>
                <w:trHeight w:val="20"/>
                <w:del w:id="410" w:author="Haziq Jamil" w:date="2025-03-06T17:08:00Z" w16du:dateUtc="2025-03-06T09:08:00Z"/>
              </w:trPr>
              <w:tc>
                <w:tcPr>
                  <w:tcW w:w="2262" w:type="dxa"/>
                </w:tcPr>
                <w:p w14:paraId="4027202D" w14:textId="77777777" w:rsidR="000E7DE2" w:rsidRPr="000E7DE2" w:rsidRDefault="000E7DE2" w:rsidP="000E7DE2">
                  <w:pPr>
                    <w:spacing w:after="0" w:line="240" w:lineRule="auto"/>
                    <w:rPr>
                      <w:del w:id="411" w:author="Haziq Jamil" w:date="2025-03-06T17:08:00Z" w16du:dateUtc="2025-03-06T09:08:00Z"/>
                      <w:b/>
                      <w:bCs/>
                    </w:rPr>
                  </w:pPr>
                  <w:del w:id="412" w:author="Haziq Jamil" w:date="2025-03-06T17:08:00Z" w16du:dateUtc="2025-03-06T09:08:00Z">
                    <w:r w:rsidRPr="000E7DE2">
                      <w:rPr>
                        <w:b/>
                        <w:bCs/>
                      </w:rPr>
                      <w:delText>Plot area (acres)</w:delText>
                    </w:r>
                  </w:del>
                </w:p>
              </w:tc>
              <w:tc>
                <w:tcPr>
                  <w:tcW w:w="833" w:type="dxa"/>
                </w:tcPr>
                <w:p w14:paraId="380A45AD" w14:textId="77777777" w:rsidR="000E7DE2" w:rsidRPr="000E7DE2" w:rsidRDefault="000E7DE2" w:rsidP="000E7DE2">
                  <w:pPr>
                    <w:spacing w:after="0" w:line="240" w:lineRule="auto"/>
                    <w:rPr>
                      <w:del w:id="413" w:author="Haziq Jamil" w:date="2025-03-06T17:08:00Z" w16du:dateUtc="2025-03-06T09:08:00Z"/>
                    </w:rPr>
                  </w:pPr>
                  <w:del w:id="414" w:author="Haziq Jamil" w:date="2025-03-06T17:08:00Z" w16du:dateUtc="2025-03-06T09:08:00Z">
                    <w:r w:rsidRPr="000E7DE2">
                      <w:delText>23,581</w:delText>
                    </w:r>
                  </w:del>
                </w:p>
              </w:tc>
              <w:tc>
                <w:tcPr>
                  <w:tcW w:w="2016" w:type="dxa"/>
                </w:tcPr>
                <w:p w14:paraId="7D1FC3D4" w14:textId="77777777" w:rsidR="000E7DE2" w:rsidRPr="000E7DE2" w:rsidRDefault="000E7DE2" w:rsidP="000E7DE2">
                  <w:pPr>
                    <w:spacing w:after="0" w:line="240" w:lineRule="auto"/>
                    <w:rPr>
                      <w:del w:id="415" w:author="Haziq Jamil" w:date="2025-03-06T17:08:00Z" w16du:dateUtc="2025-03-06T09:08:00Z"/>
                    </w:rPr>
                  </w:pPr>
                </w:p>
              </w:tc>
              <w:tc>
                <w:tcPr>
                  <w:tcW w:w="2554" w:type="dxa"/>
                </w:tcPr>
                <w:p w14:paraId="46A88EE1" w14:textId="77777777" w:rsidR="000E7DE2" w:rsidRPr="000E7DE2" w:rsidRDefault="000E7DE2" w:rsidP="000E7DE2">
                  <w:pPr>
                    <w:spacing w:after="0" w:line="240" w:lineRule="auto"/>
                    <w:rPr>
                      <w:del w:id="416" w:author="Haziq Jamil" w:date="2025-03-06T17:08:00Z" w16du:dateUtc="2025-03-06T09:08:00Z"/>
                    </w:rPr>
                  </w:pPr>
                </w:p>
              </w:tc>
              <w:tc>
                <w:tcPr>
                  <w:tcW w:w="2016" w:type="dxa"/>
                </w:tcPr>
                <w:p w14:paraId="4B7E391C" w14:textId="77777777" w:rsidR="000E7DE2" w:rsidRPr="000E7DE2" w:rsidRDefault="000E7DE2" w:rsidP="000E7DE2">
                  <w:pPr>
                    <w:spacing w:after="0" w:line="240" w:lineRule="auto"/>
                    <w:rPr>
                      <w:del w:id="417" w:author="Haziq Jamil" w:date="2025-03-06T17:08:00Z" w16du:dateUtc="2025-03-06T09:08:00Z"/>
                    </w:rPr>
                  </w:pPr>
                </w:p>
              </w:tc>
              <w:tc>
                <w:tcPr>
                  <w:tcW w:w="2016" w:type="dxa"/>
                </w:tcPr>
                <w:p w14:paraId="4461CC2D" w14:textId="77777777" w:rsidR="000E7DE2" w:rsidRPr="000E7DE2" w:rsidRDefault="000E7DE2" w:rsidP="000E7DE2">
                  <w:pPr>
                    <w:spacing w:after="0" w:line="240" w:lineRule="auto"/>
                    <w:rPr>
                      <w:del w:id="418" w:author="Haziq Jamil" w:date="2025-03-06T17:08:00Z" w16du:dateUtc="2025-03-06T09:08:00Z"/>
                    </w:rPr>
                  </w:pPr>
                </w:p>
              </w:tc>
              <w:tc>
                <w:tcPr>
                  <w:tcW w:w="2045" w:type="dxa"/>
                </w:tcPr>
                <w:p w14:paraId="76E2AE7D" w14:textId="77777777" w:rsidR="000E7DE2" w:rsidRPr="000E7DE2" w:rsidRDefault="000E7DE2" w:rsidP="000E7DE2">
                  <w:pPr>
                    <w:spacing w:after="0" w:line="240" w:lineRule="auto"/>
                    <w:rPr>
                      <w:del w:id="419" w:author="Haziq Jamil" w:date="2025-03-06T17:08:00Z" w16du:dateUtc="2025-03-06T09:08:00Z"/>
                    </w:rPr>
                  </w:pPr>
                </w:p>
              </w:tc>
            </w:tr>
            <w:tr w:rsidR="000E7DE2" w:rsidRPr="000E7DE2" w14:paraId="4123546F" w14:textId="77777777" w:rsidTr="00766EA7">
              <w:trPr>
                <w:trHeight w:val="20"/>
                <w:del w:id="420" w:author="Haziq Jamil" w:date="2025-03-06T17:08:00Z" w16du:dateUtc="2025-03-06T09:08:00Z"/>
              </w:trPr>
              <w:tc>
                <w:tcPr>
                  <w:tcW w:w="2262" w:type="dxa"/>
                </w:tcPr>
                <w:p w14:paraId="2FC406DF" w14:textId="77777777" w:rsidR="000E7DE2" w:rsidRPr="000E7DE2" w:rsidRDefault="000E7DE2" w:rsidP="000E7DE2">
                  <w:pPr>
                    <w:spacing w:after="0" w:line="240" w:lineRule="auto"/>
                    <w:rPr>
                      <w:del w:id="421" w:author="Haziq Jamil" w:date="2025-03-06T17:08:00Z" w16du:dateUtc="2025-03-06T09:08:00Z"/>
                    </w:rPr>
                  </w:pPr>
                  <w:del w:id="422" w:author="Haziq Jamil" w:date="2025-03-06T17:08:00Z" w16du:dateUtc="2025-03-06T09:08:00Z">
                    <w:r w:rsidRPr="000E7DE2">
                      <w:delText>    Mean (SD)</w:delText>
                    </w:r>
                  </w:del>
                </w:p>
              </w:tc>
              <w:tc>
                <w:tcPr>
                  <w:tcW w:w="833" w:type="dxa"/>
                </w:tcPr>
                <w:p w14:paraId="0E487135" w14:textId="77777777" w:rsidR="000E7DE2" w:rsidRPr="000E7DE2" w:rsidRDefault="000E7DE2" w:rsidP="000E7DE2">
                  <w:pPr>
                    <w:spacing w:after="0" w:line="240" w:lineRule="auto"/>
                    <w:rPr>
                      <w:del w:id="423" w:author="Haziq Jamil" w:date="2025-03-06T17:08:00Z" w16du:dateUtc="2025-03-06T09:08:00Z"/>
                    </w:rPr>
                  </w:pPr>
                </w:p>
              </w:tc>
              <w:tc>
                <w:tcPr>
                  <w:tcW w:w="2016" w:type="dxa"/>
                </w:tcPr>
                <w:p w14:paraId="0C2BA9B7" w14:textId="77777777" w:rsidR="000E7DE2" w:rsidRPr="000E7DE2" w:rsidRDefault="000E7DE2" w:rsidP="000E7DE2">
                  <w:pPr>
                    <w:spacing w:after="0" w:line="240" w:lineRule="auto"/>
                    <w:rPr>
                      <w:del w:id="424" w:author="Haziq Jamil" w:date="2025-03-06T17:08:00Z" w16du:dateUtc="2025-03-06T09:08:00Z"/>
                    </w:rPr>
                  </w:pPr>
                  <w:del w:id="425" w:author="Haziq Jamil" w:date="2025-03-06T17:08:00Z" w16du:dateUtc="2025-03-06T09:08:00Z">
                    <w:r w:rsidRPr="000E7DE2">
                      <w:delText>0.16 (0.12)</w:delText>
                    </w:r>
                  </w:del>
                </w:p>
              </w:tc>
              <w:tc>
                <w:tcPr>
                  <w:tcW w:w="2554" w:type="dxa"/>
                </w:tcPr>
                <w:p w14:paraId="021A9273" w14:textId="77777777" w:rsidR="000E7DE2" w:rsidRPr="000E7DE2" w:rsidRDefault="000E7DE2" w:rsidP="000E7DE2">
                  <w:pPr>
                    <w:spacing w:after="0" w:line="240" w:lineRule="auto"/>
                    <w:rPr>
                      <w:del w:id="426" w:author="Haziq Jamil" w:date="2025-03-06T17:08:00Z" w16du:dateUtc="2025-03-06T09:08:00Z"/>
                    </w:rPr>
                  </w:pPr>
                  <w:del w:id="427" w:author="Haziq Jamil" w:date="2025-03-06T17:08:00Z" w16du:dateUtc="2025-03-06T09:08:00Z">
                    <w:r w:rsidRPr="000E7DE2">
                      <w:delText>0.15 (0.11)</w:delText>
                    </w:r>
                  </w:del>
                </w:p>
              </w:tc>
              <w:tc>
                <w:tcPr>
                  <w:tcW w:w="2016" w:type="dxa"/>
                </w:tcPr>
                <w:p w14:paraId="5070E565" w14:textId="77777777" w:rsidR="000E7DE2" w:rsidRPr="000E7DE2" w:rsidRDefault="000E7DE2" w:rsidP="000E7DE2">
                  <w:pPr>
                    <w:spacing w:after="0" w:line="240" w:lineRule="auto"/>
                    <w:rPr>
                      <w:del w:id="428" w:author="Haziq Jamil" w:date="2025-03-06T17:08:00Z" w16du:dateUtc="2025-03-06T09:08:00Z"/>
                    </w:rPr>
                  </w:pPr>
                  <w:del w:id="429" w:author="Haziq Jamil" w:date="2025-03-06T17:08:00Z" w16du:dateUtc="2025-03-06T09:08:00Z">
                    <w:r w:rsidRPr="000E7DE2">
                      <w:delText>0.19 (0.15)</w:delText>
                    </w:r>
                  </w:del>
                </w:p>
              </w:tc>
              <w:tc>
                <w:tcPr>
                  <w:tcW w:w="2016" w:type="dxa"/>
                </w:tcPr>
                <w:p w14:paraId="161D4690" w14:textId="77777777" w:rsidR="000E7DE2" w:rsidRPr="000E7DE2" w:rsidRDefault="000E7DE2" w:rsidP="000E7DE2">
                  <w:pPr>
                    <w:spacing w:after="0" w:line="240" w:lineRule="auto"/>
                    <w:rPr>
                      <w:del w:id="430" w:author="Haziq Jamil" w:date="2025-03-06T17:08:00Z" w16du:dateUtc="2025-03-06T09:08:00Z"/>
                    </w:rPr>
                  </w:pPr>
                  <w:del w:id="431" w:author="Haziq Jamil" w:date="2025-03-06T17:08:00Z" w16du:dateUtc="2025-03-06T09:08:00Z">
                    <w:r w:rsidRPr="000E7DE2">
                      <w:delText>0.18 (0.17)</w:delText>
                    </w:r>
                  </w:del>
                </w:p>
              </w:tc>
              <w:tc>
                <w:tcPr>
                  <w:tcW w:w="2045" w:type="dxa"/>
                </w:tcPr>
                <w:p w14:paraId="7C28B7E2" w14:textId="77777777" w:rsidR="000E7DE2" w:rsidRPr="000E7DE2" w:rsidRDefault="000E7DE2" w:rsidP="000E7DE2">
                  <w:pPr>
                    <w:spacing w:after="0" w:line="240" w:lineRule="auto"/>
                    <w:rPr>
                      <w:del w:id="432" w:author="Haziq Jamil" w:date="2025-03-06T17:08:00Z" w16du:dateUtc="2025-03-06T09:08:00Z"/>
                    </w:rPr>
                  </w:pPr>
                  <w:del w:id="433" w:author="Haziq Jamil" w:date="2025-03-06T17:08:00Z" w16du:dateUtc="2025-03-06T09:08:00Z">
                    <w:r w:rsidRPr="000E7DE2">
                      <w:delText>0.23 (0.21)</w:delText>
                    </w:r>
                  </w:del>
                </w:p>
              </w:tc>
            </w:tr>
            <w:tr w:rsidR="000E7DE2" w:rsidRPr="000E7DE2" w14:paraId="756DCF82" w14:textId="77777777" w:rsidTr="00766EA7">
              <w:trPr>
                <w:trHeight w:val="20"/>
                <w:del w:id="434" w:author="Haziq Jamil" w:date="2025-03-06T17:08:00Z" w16du:dateUtc="2025-03-06T09:08:00Z"/>
              </w:trPr>
              <w:tc>
                <w:tcPr>
                  <w:tcW w:w="2262" w:type="dxa"/>
                </w:tcPr>
                <w:p w14:paraId="036AFF6B" w14:textId="77777777" w:rsidR="000E7DE2" w:rsidRPr="000E7DE2" w:rsidRDefault="000E7DE2" w:rsidP="000E7DE2">
                  <w:pPr>
                    <w:spacing w:after="0" w:line="240" w:lineRule="auto"/>
                    <w:rPr>
                      <w:del w:id="435" w:author="Haziq Jamil" w:date="2025-03-06T17:08:00Z" w16du:dateUtc="2025-03-06T09:08:00Z"/>
                    </w:rPr>
                  </w:pPr>
                  <w:del w:id="436" w:author="Haziq Jamil" w:date="2025-03-06T17:08:00Z" w16du:dateUtc="2025-03-06T09:08:00Z">
                    <w:r w:rsidRPr="000E7DE2">
                      <w:delText>    Min - Max</w:delText>
                    </w:r>
                  </w:del>
                </w:p>
              </w:tc>
              <w:tc>
                <w:tcPr>
                  <w:tcW w:w="833" w:type="dxa"/>
                </w:tcPr>
                <w:p w14:paraId="3AD55E39" w14:textId="77777777" w:rsidR="000E7DE2" w:rsidRPr="000E7DE2" w:rsidRDefault="000E7DE2" w:rsidP="000E7DE2">
                  <w:pPr>
                    <w:spacing w:after="0" w:line="240" w:lineRule="auto"/>
                    <w:rPr>
                      <w:del w:id="437" w:author="Haziq Jamil" w:date="2025-03-06T17:08:00Z" w16du:dateUtc="2025-03-06T09:08:00Z"/>
                    </w:rPr>
                  </w:pPr>
                </w:p>
              </w:tc>
              <w:tc>
                <w:tcPr>
                  <w:tcW w:w="2016" w:type="dxa"/>
                </w:tcPr>
                <w:p w14:paraId="268C8CF2" w14:textId="77777777" w:rsidR="000E7DE2" w:rsidRPr="000E7DE2" w:rsidRDefault="000E7DE2" w:rsidP="000E7DE2">
                  <w:pPr>
                    <w:spacing w:after="0" w:line="240" w:lineRule="auto"/>
                    <w:rPr>
                      <w:del w:id="438" w:author="Haziq Jamil" w:date="2025-03-06T17:08:00Z" w16du:dateUtc="2025-03-06T09:08:00Z"/>
                    </w:rPr>
                  </w:pPr>
                  <w:del w:id="439" w:author="Haziq Jamil" w:date="2025-03-06T17:08:00Z" w16du:dateUtc="2025-03-06T09:08:00Z">
                    <w:r w:rsidRPr="000E7DE2">
                      <w:delText>0.01 - 2.00</w:delText>
                    </w:r>
                  </w:del>
                </w:p>
              </w:tc>
              <w:tc>
                <w:tcPr>
                  <w:tcW w:w="2554" w:type="dxa"/>
                </w:tcPr>
                <w:p w14:paraId="7907EA64" w14:textId="77777777" w:rsidR="000E7DE2" w:rsidRPr="000E7DE2" w:rsidRDefault="000E7DE2" w:rsidP="000E7DE2">
                  <w:pPr>
                    <w:spacing w:after="0" w:line="240" w:lineRule="auto"/>
                    <w:rPr>
                      <w:del w:id="440" w:author="Haziq Jamil" w:date="2025-03-06T17:08:00Z" w16du:dateUtc="2025-03-06T09:08:00Z"/>
                    </w:rPr>
                  </w:pPr>
                  <w:del w:id="441" w:author="Haziq Jamil" w:date="2025-03-06T17:08:00Z" w16du:dateUtc="2025-03-06T09:08:00Z">
                    <w:r w:rsidRPr="000E7DE2">
                      <w:delText>0.01 - 1.63</w:delText>
                    </w:r>
                  </w:del>
                </w:p>
              </w:tc>
              <w:tc>
                <w:tcPr>
                  <w:tcW w:w="2016" w:type="dxa"/>
                </w:tcPr>
                <w:p w14:paraId="3FB7ED4C" w14:textId="77777777" w:rsidR="000E7DE2" w:rsidRPr="000E7DE2" w:rsidRDefault="000E7DE2" w:rsidP="000E7DE2">
                  <w:pPr>
                    <w:spacing w:after="0" w:line="240" w:lineRule="auto"/>
                    <w:rPr>
                      <w:del w:id="442" w:author="Haziq Jamil" w:date="2025-03-06T17:08:00Z" w16du:dateUtc="2025-03-06T09:08:00Z"/>
                    </w:rPr>
                  </w:pPr>
                  <w:del w:id="443" w:author="Haziq Jamil" w:date="2025-03-06T17:08:00Z" w16du:dateUtc="2025-03-06T09:08:00Z">
                    <w:r w:rsidRPr="000E7DE2">
                      <w:delText>0.01 - 1.01</w:delText>
                    </w:r>
                  </w:del>
                </w:p>
              </w:tc>
              <w:tc>
                <w:tcPr>
                  <w:tcW w:w="2016" w:type="dxa"/>
                </w:tcPr>
                <w:p w14:paraId="0E1756E7" w14:textId="77777777" w:rsidR="000E7DE2" w:rsidRPr="000E7DE2" w:rsidRDefault="000E7DE2" w:rsidP="000E7DE2">
                  <w:pPr>
                    <w:spacing w:after="0" w:line="240" w:lineRule="auto"/>
                    <w:rPr>
                      <w:del w:id="444" w:author="Haziq Jamil" w:date="2025-03-06T17:08:00Z" w16du:dateUtc="2025-03-06T09:08:00Z"/>
                    </w:rPr>
                  </w:pPr>
                  <w:del w:id="445" w:author="Haziq Jamil" w:date="2025-03-06T17:08:00Z" w16du:dateUtc="2025-03-06T09:08:00Z">
                    <w:r w:rsidRPr="000E7DE2">
                      <w:delText>0.04 - 2.00</w:delText>
                    </w:r>
                  </w:del>
                </w:p>
              </w:tc>
              <w:tc>
                <w:tcPr>
                  <w:tcW w:w="2045" w:type="dxa"/>
                </w:tcPr>
                <w:p w14:paraId="306D8AAD" w14:textId="77777777" w:rsidR="000E7DE2" w:rsidRPr="000E7DE2" w:rsidRDefault="000E7DE2" w:rsidP="000E7DE2">
                  <w:pPr>
                    <w:spacing w:after="0" w:line="240" w:lineRule="auto"/>
                    <w:rPr>
                      <w:del w:id="446" w:author="Haziq Jamil" w:date="2025-03-06T17:08:00Z" w16du:dateUtc="2025-03-06T09:08:00Z"/>
                    </w:rPr>
                  </w:pPr>
                  <w:del w:id="447" w:author="Haziq Jamil" w:date="2025-03-06T17:08:00Z" w16du:dateUtc="2025-03-06T09:08:00Z">
                    <w:r w:rsidRPr="000E7DE2">
                      <w:delText>0.05 - 0.96</w:delText>
                    </w:r>
                  </w:del>
                </w:p>
              </w:tc>
            </w:tr>
            <w:tr w:rsidR="000E7DE2" w:rsidRPr="000E7DE2" w14:paraId="49A8CA30" w14:textId="77777777" w:rsidTr="00766EA7">
              <w:trPr>
                <w:trHeight w:val="20"/>
                <w:del w:id="448" w:author="Haziq Jamil" w:date="2025-03-06T17:08:00Z" w16du:dateUtc="2025-03-06T09:08:00Z"/>
              </w:trPr>
              <w:tc>
                <w:tcPr>
                  <w:tcW w:w="2262" w:type="dxa"/>
                </w:tcPr>
                <w:p w14:paraId="10BEA511" w14:textId="77777777" w:rsidR="000E7DE2" w:rsidRPr="000E7DE2" w:rsidRDefault="000E7DE2" w:rsidP="000E7DE2">
                  <w:pPr>
                    <w:spacing w:after="0" w:line="240" w:lineRule="auto"/>
                    <w:rPr>
                      <w:del w:id="449" w:author="Haziq Jamil" w:date="2025-03-06T17:08:00Z" w16du:dateUtc="2025-03-06T09:08:00Z"/>
                    </w:rPr>
                  </w:pPr>
                  <w:del w:id="450" w:author="Haziq Jamil" w:date="2025-03-06T17:08:00Z" w16du:dateUtc="2025-03-06T09:08:00Z">
                    <w:r w:rsidRPr="000E7DE2">
                      <w:delText>    Median (Q1, Q3)</w:delText>
                    </w:r>
                  </w:del>
                </w:p>
                <w:p w14:paraId="7CCF33CC" w14:textId="77777777" w:rsidR="000E7DE2" w:rsidRPr="000E7DE2" w:rsidRDefault="000E7DE2" w:rsidP="000E7DE2">
                  <w:pPr>
                    <w:spacing w:after="0" w:line="240" w:lineRule="auto"/>
                    <w:rPr>
                      <w:del w:id="451" w:author="Haziq Jamil" w:date="2025-03-06T17:08:00Z" w16du:dateUtc="2025-03-06T09:08:00Z"/>
                    </w:rPr>
                  </w:pPr>
                </w:p>
                <w:p w14:paraId="340302E9" w14:textId="77777777" w:rsidR="000E7DE2" w:rsidRPr="000E7DE2" w:rsidRDefault="000E7DE2" w:rsidP="000E7DE2">
                  <w:pPr>
                    <w:spacing w:after="0" w:line="240" w:lineRule="auto"/>
                    <w:rPr>
                      <w:del w:id="452" w:author="Haziq Jamil" w:date="2025-03-06T17:08:00Z" w16du:dateUtc="2025-03-06T09:08:00Z"/>
                    </w:rPr>
                  </w:pPr>
                </w:p>
              </w:tc>
              <w:tc>
                <w:tcPr>
                  <w:tcW w:w="833" w:type="dxa"/>
                </w:tcPr>
                <w:p w14:paraId="72936A66" w14:textId="77777777" w:rsidR="000E7DE2" w:rsidRPr="000E7DE2" w:rsidRDefault="000E7DE2" w:rsidP="000E7DE2">
                  <w:pPr>
                    <w:spacing w:after="0" w:line="240" w:lineRule="auto"/>
                    <w:rPr>
                      <w:del w:id="453" w:author="Haziq Jamil" w:date="2025-03-06T17:08:00Z" w16du:dateUtc="2025-03-06T09:08:00Z"/>
                    </w:rPr>
                  </w:pPr>
                </w:p>
                <w:p w14:paraId="1C65CF61" w14:textId="77777777" w:rsidR="000E7DE2" w:rsidRPr="000E7DE2" w:rsidRDefault="000E7DE2" w:rsidP="000E7DE2">
                  <w:pPr>
                    <w:spacing w:after="0" w:line="240" w:lineRule="auto"/>
                    <w:rPr>
                      <w:del w:id="454" w:author="Haziq Jamil" w:date="2025-03-06T17:08:00Z" w16du:dateUtc="2025-03-06T09:08:00Z"/>
                    </w:rPr>
                  </w:pPr>
                </w:p>
              </w:tc>
              <w:tc>
                <w:tcPr>
                  <w:tcW w:w="2016" w:type="dxa"/>
                </w:tcPr>
                <w:p w14:paraId="08D18D8A" w14:textId="77777777" w:rsidR="000E7DE2" w:rsidRPr="000E7DE2" w:rsidRDefault="000E7DE2" w:rsidP="000E7DE2">
                  <w:pPr>
                    <w:spacing w:after="0" w:line="240" w:lineRule="auto"/>
                    <w:rPr>
                      <w:del w:id="455" w:author="Haziq Jamil" w:date="2025-03-06T17:08:00Z" w16du:dateUtc="2025-03-06T09:08:00Z"/>
                    </w:rPr>
                  </w:pPr>
                  <w:del w:id="456" w:author="Haziq Jamil" w:date="2025-03-06T17:08:00Z" w16du:dateUtc="2025-03-06T09:08:00Z">
                    <w:r w:rsidRPr="000E7DE2">
                      <w:lastRenderedPageBreak/>
                      <w:delText>0.13 (0.08, 0.19)</w:delText>
                    </w:r>
                  </w:del>
                </w:p>
              </w:tc>
              <w:tc>
                <w:tcPr>
                  <w:tcW w:w="2554" w:type="dxa"/>
                </w:tcPr>
                <w:p w14:paraId="6A2F9DAE" w14:textId="77777777" w:rsidR="000E7DE2" w:rsidRPr="000E7DE2" w:rsidRDefault="000E7DE2" w:rsidP="000E7DE2">
                  <w:pPr>
                    <w:spacing w:after="0" w:line="240" w:lineRule="auto"/>
                    <w:rPr>
                      <w:del w:id="457" w:author="Haziq Jamil" w:date="2025-03-06T17:08:00Z" w16du:dateUtc="2025-03-06T09:08:00Z"/>
                    </w:rPr>
                  </w:pPr>
                  <w:del w:id="458" w:author="Haziq Jamil" w:date="2025-03-06T17:08:00Z" w16du:dateUtc="2025-03-06T09:08:00Z">
                    <w:r w:rsidRPr="000E7DE2">
                      <w:delText>0.13 (0.08, 0.19)</w:delText>
                    </w:r>
                  </w:del>
                </w:p>
              </w:tc>
              <w:tc>
                <w:tcPr>
                  <w:tcW w:w="2016" w:type="dxa"/>
                </w:tcPr>
                <w:p w14:paraId="3FC0FF0B" w14:textId="77777777" w:rsidR="000E7DE2" w:rsidRPr="000E7DE2" w:rsidRDefault="000E7DE2" w:rsidP="000E7DE2">
                  <w:pPr>
                    <w:spacing w:after="0" w:line="240" w:lineRule="auto"/>
                    <w:rPr>
                      <w:del w:id="459" w:author="Haziq Jamil" w:date="2025-03-06T17:08:00Z" w16du:dateUtc="2025-03-06T09:08:00Z"/>
                    </w:rPr>
                  </w:pPr>
                  <w:del w:id="460" w:author="Haziq Jamil" w:date="2025-03-06T17:08:00Z" w16du:dateUtc="2025-03-06T09:08:00Z">
                    <w:r w:rsidRPr="000E7DE2">
                      <w:delText>0.13 (0.06, 0.27)</w:delText>
                    </w:r>
                  </w:del>
                </w:p>
              </w:tc>
              <w:tc>
                <w:tcPr>
                  <w:tcW w:w="2016" w:type="dxa"/>
                </w:tcPr>
                <w:p w14:paraId="6A0512E0" w14:textId="77777777" w:rsidR="000E7DE2" w:rsidRPr="000E7DE2" w:rsidRDefault="000E7DE2" w:rsidP="000E7DE2">
                  <w:pPr>
                    <w:spacing w:after="0" w:line="240" w:lineRule="auto"/>
                    <w:rPr>
                      <w:del w:id="461" w:author="Haziq Jamil" w:date="2025-03-06T17:08:00Z" w16du:dateUtc="2025-03-06T09:08:00Z"/>
                    </w:rPr>
                  </w:pPr>
                  <w:del w:id="462" w:author="Haziq Jamil" w:date="2025-03-06T17:08:00Z" w16du:dateUtc="2025-03-06T09:08:00Z">
                    <w:r w:rsidRPr="000E7DE2">
                      <w:delText>0.14 (0.10, 0.20)</w:delText>
                    </w:r>
                  </w:del>
                </w:p>
              </w:tc>
              <w:tc>
                <w:tcPr>
                  <w:tcW w:w="2045" w:type="dxa"/>
                </w:tcPr>
                <w:p w14:paraId="5FB1F8F5" w14:textId="77777777" w:rsidR="000E7DE2" w:rsidRPr="000E7DE2" w:rsidRDefault="000E7DE2" w:rsidP="000E7DE2">
                  <w:pPr>
                    <w:spacing w:after="0" w:line="240" w:lineRule="auto"/>
                    <w:rPr>
                      <w:del w:id="463" w:author="Haziq Jamil" w:date="2025-03-06T17:08:00Z" w16du:dateUtc="2025-03-06T09:08:00Z"/>
                    </w:rPr>
                  </w:pPr>
                  <w:del w:id="464" w:author="Haziq Jamil" w:date="2025-03-06T17:08:00Z" w16du:dateUtc="2025-03-06T09:08:00Z">
                    <w:r w:rsidRPr="000E7DE2">
                      <w:delText>0.16 (0.13, 0.26)</w:delText>
                    </w:r>
                  </w:del>
                </w:p>
              </w:tc>
            </w:tr>
            <w:tr w:rsidR="000E7DE2" w:rsidRPr="000E7DE2" w14:paraId="326D1232" w14:textId="77777777" w:rsidTr="00766EA7">
              <w:trPr>
                <w:trHeight w:val="20"/>
                <w:del w:id="465" w:author="Haziq Jamil" w:date="2025-03-06T17:08:00Z" w16du:dateUtc="2025-03-06T09:08:00Z"/>
              </w:trPr>
              <w:tc>
                <w:tcPr>
                  <w:tcW w:w="2262" w:type="dxa"/>
                </w:tcPr>
                <w:p w14:paraId="6B615E97" w14:textId="77777777" w:rsidR="000E7DE2" w:rsidRPr="000E7DE2" w:rsidRDefault="000E7DE2" w:rsidP="000E7DE2">
                  <w:pPr>
                    <w:spacing w:after="0" w:line="240" w:lineRule="auto"/>
                    <w:rPr>
                      <w:del w:id="466" w:author="Haziq Jamil" w:date="2025-03-06T17:08:00Z" w16du:dateUtc="2025-03-06T09:08:00Z"/>
                      <w:b/>
                      <w:bCs/>
                    </w:rPr>
                  </w:pPr>
                  <w:del w:id="467" w:author="Haziq Jamil" w:date="2025-03-06T17:08:00Z" w16du:dateUtc="2025-03-06T09:08:00Z">
                    <w:r w:rsidRPr="000E7DE2">
                      <w:rPr>
                        <w:b/>
                        <w:bCs/>
                      </w:rPr>
                      <w:delText>Floor area (sq. ft.)</w:delText>
                    </w:r>
                  </w:del>
                </w:p>
              </w:tc>
              <w:tc>
                <w:tcPr>
                  <w:tcW w:w="833" w:type="dxa"/>
                </w:tcPr>
                <w:p w14:paraId="1176A7D1" w14:textId="77777777" w:rsidR="000E7DE2" w:rsidRPr="000E7DE2" w:rsidRDefault="000E7DE2" w:rsidP="000E7DE2">
                  <w:pPr>
                    <w:spacing w:after="0" w:line="240" w:lineRule="auto"/>
                    <w:rPr>
                      <w:del w:id="468" w:author="Haziq Jamil" w:date="2025-03-06T17:08:00Z" w16du:dateUtc="2025-03-06T09:08:00Z"/>
                    </w:rPr>
                  </w:pPr>
                  <w:del w:id="469" w:author="Haziq Jamil" w:date="2025-03-06T17:08:00Z" w16du:dateUtc="2025-03-06T09:08:00Z">
                    <w:r w:rsidRPr="000E7DE2">
                      <w:delText>16,863</w:delText>
                    </w:r>
                  </w:del>
                </w:p>
              </w:tc>
              <w:tc>
                <w:tcPr>
                  <w:tcW w:w="2016" w:type="dxa"/>
                </w:tcPr>
                <w:p w14:paraId="1010B20E" w14:textId="77777777" w:rsidR="000E7DE2" w:rsidRPr="000E7DE2" w:rsidRDefault="000E7DE2" w:rsidP="000E7DE2">
                  <w:pPr>
                    <w:spacing w:after="0" w:line="240" w:lineRule="auto"/>
                    <w:rPr>
                      <w:del w:id="470" w:author="Haziq Jamil" w:date="2025-03-06T17:08:00Z" w16du:dateUtc="2025-03-06T09:08:00Z"/>
                    </w:rPr>
                  </w:pPr>
                </w:p>
              </w:tc>
              <w:tc>
                <w:tcPr>
                  <w:tcW w:w="2554" w:type="dxa"/>
                </w:tcPr>
                <w:p w14:paraId="6B8B6E3E" w14:textId="77777777" w:rsidR="000E7DE2" w:rsidRPr="000E7DE2" w:rsidRDefault="000E7DE2" w:rsidP="000E7DE2">
                  <w:pPr>
                    <w:spacing w:after="0" w:line="240" w:lineRule="auto"/>
                    <w:rPr>
                      <w:del w:id="471" w:author="Haziq Jamil" w:date="2025-03-06T17:08:00Z" w16du:dateUtc="2025-03-06T09:08:00Z"/>
                    </w:rPr>
                  </w:pPr>
                </w:p>
              </w:tc>
              <w:tc>
                <w:tcPr>
                  <w:tcW w:w="2016" w:type="dxa"/>
                </w:tcPr>
                <w:p w14:paraId="5F113257" w14:textId="77777777" w:rsidR="000E7DE2" w:rsidRPr="000E7DE2" w:rsidRDefault="000E7DE2" w:rsidP="000E7DE2">
                  <w:pPr>
                    <w:spacing w:after="0" w:line="240" w:lineRule="auto"/>
                    <w:rPr>
                      <w:del w:id="472" w:author="Haziq Jamil" w:date="2025-03-06T17:08:00Z" w16du:dateUtc="2025-03-06T09:08:00Z"/>
                    </w:rPr>
                  </w:pPr>
                </w:p>
              </w:tc>
              <w:tc>
                <w:tcPr>
                  <w:tcW w:w="2016" w:type="dxa"/>
                </w:tcPr>
                <w:p w14:paraId="31C50A26" w14:textId="77777777" w:rsidR="000E7DE2" w:rsidRPr="000E7DE2" w:rsidRDefault="000E7DE2" w:rsidP="000E7DE2">
                  <w:pPr>
                    <w:spacing w:after="0" w:line="240" w:lineRule="auto"/>
                    <w:rPr>
                      <w:del w:id="473" w:author="Haziq Jamil" w:date="2025-03-06T17:08:00Z" w16du:dateUtc="2025-03-06T09:08:00Z"/>
                    </w:rPr>
                  </w:pPr>
                </w:p>
              </w:tc>
              <w:tc>
                <w:tcPr>
                  <w:tcW w:w="2045" w:type="dxa"/>
                </w:tcPr>
                <w:p w14:paraId="6F2325C6" w14:textId="77777777" w:rsidR="000E7DE2" w:rsidRPr="000E7DE2" w:rsidRDefault="000E7DE2" w:rsidP="000E7DE2">
                  <w:pPr>
                    <w:spacing w:after="0" w:line="240" w:lineRule="auto"/>
                    <w:rPr>
                      <w:del w:id="474" w:author="Haziq Jamil" w:date="2025-03-06T17:08:00Z" w16du:dateUtc="2025-03-06T09:08:00Z"/>
                    </w:rPr>
                  </w:pPr>
                </w:p>
              </w:tc>
            </w:tr>
            <w:tr w:rsidR="000E7DE2" w:rsidRPr="000E7DE2" w14:paraId="60C63C9D" w14:textId="77777777" w:rsidTr="00766EA7">
              <w:trPr>
                <w:trHeight w:val="20"/>
                <w:del w:id="475" w:author="Haziq Jamil" w:date="2025-03-06T17:08:00Z" w16du:dateUtc="2025-03-06T09:08:00Z"/>
              </w:trPr>
              <w:tc>
                <w:tcPr>
                  <w:tcW w:w="2262" w:type="dxa"/>
                </w:tcPr>
                <w:p w14:paraId="1D5FC5FB" w14:textId="77777777" w:rsidR="000E7DE2" w:rsidRPr="000E7DE2" w:rsidRDefault="000E7DE2" w:rsidP="000E7DE2">
                  <w:pPr>
                    <w:spacing w:after="0" w:line="240" w:lineRule="auto"/>
                    <w:rPr>
                      <w:del w:id="476" w:author="Haziq Jamil" w:date="2025-03-06T17:08:00Z" w16du:dateUtc="2025-03-06T09:08:00Z"/>
                    </w:rPr>
                  </w:pPr>
                  <w:del w:id="477" w:author="Haziq Jamil" w:date="2025-03-06T17:08:00Z" w16du:dateUtc="2025-03-06T09:08:00Z">
                    <w:r w:rsidRPr="000E7DE2">
                      <w:delText>    Mean (SD)</w:delText>
                    </w:r>
                  </w:del>
                </w:p>
              </w:tc>
              <w:tc>
                <w:tcPr>
                  <w:tcW w:w="833" w:type="dxa"/>
                </w:tcPr>
                <w:p w14:paraId="7E3B0266" w14:textId="77777777" w:rsidR="000E7DE2" w:rsidRPr="000E7DE2" w:rsidRDefault="000E7DE2" w:rsidP="000E7DE2">
                  <w:pPr>
                    <w:spacing w:after="0" w:line="240" w:lineRule="auto"/>
                    <w:rPr>
                      <w:del w:id="478" w:author="Haziq Jamil" w:date="2025-03-06T17:08:00Z" w16du:dateUtc="2025-03-06T09:08:00Z"/>
                    </w:rPr>
                  </w:pPr>
                </w:p>
              </w:tc>
              <w:tc>
                <w:tcPr>
                  <w:tcW w:w="2016" w:type="dxa"/>
                </w:tcPr>
                <w:p w14:paraId="38D8098D" w14:textId="77777777" w:rsidR="000E7DE2" w:rsidRPr="000E7DE2" w:rsidRDefault="000E7DE2" w:rsidP="000E7DE2">
                  <w:pPr>
                    <w:spacing w:after="0" w:line="240" w:lineRule="auto"/>
                    <w:rPr>
                      <w:del w:id="479" w:author="Haziq Jamil" w:date="2025-03-06T17:08:00Z" w16du:dateUtc="2025-03-06T09:08:00Z"/>
                    </w:rPr>
                  </w:pPr>
                  <w:del w:id="480" w:author="Haziq Jamil" w:date="2025-03-06T17:08:00Z" w16du:dateUtc="2025-03-06T09:08:00Z">
                    <w:r w:rsidRPr="000E7DE2">
                      <w:delText>2,590 (1,045)</w:delText>
                    </w:r>
                  </w:del>
                </w:p>
              </w:tc>
              <w:tc>
                <w:tcPr>
                  <w:tcW w:w="2554" w:type="dxa"/>
                </w:tcPr>
                <w:p w14:paraId="52F341DC" w14:textId="77777777" w:rsidR="000E7DE2" w:rsidRPr="000E7DE2" w:rsidRDefault="000E7DE2" w:rsidP="000E7DE2">
                  <w:pPr>
                    <w:spacing w:after="0" w:line="240" w:lineRule="auto"/>
                    <w:rPr>
                      <w:del w:id="481" w:author="Haziq Jamil" w:date="2025-03-06T17:08:00Z" w16du:dateUtc="2025-03-06T09:08:00Z"/>
                    </w:rPr>
                  </w:pPr>
                  <w:del w:id="482" w:author="Haziq Jamil" w:date="2025-03-06T17:08:00Z" w16du:dateUtc="2025-03-06T09:08:00Z">
                    <w:r w:rsidRPr="000E7DE2">
                      <w:delText>2,616 (1,061)</w:delText>
                    </w:r>
                  </w:del>
                </w:p>
              </w:tc>
              <w:tc>
                <w:tcPr>
                  <w:tcW w:w="2016" w:type="dxa"/>
                </w:tcPr>
                <w:p w14:paraId="59327461" w14:textId="77777777" w:rsidR="000E7DE2" w:rsidRPr="000E7DE2" w:rsidRDefault="000E7DE2" w:rsidP="000E7DE2">
                  <w:pPr>
                    <w:spacing w:after="0" w:line="240" w:lineRule="auto"/>
                    <w:rPr>
                      <w:del w:id="483" w:author="Haziq Jamil" w:date="2025-03-06T17:08:00Z" w16du:dateUtc="2025-03-06T09:08:00Z"/>
                    </w:rPr>
                  </w:pPr>
                  <w:del w:id="484" w:author="Haziq Jamil" w:date="2025-03-06T17:08:00Z" w16du:dateUtc="2025-03-06T09:08:00Z">
                    <w:r w:rsidRPr="000E7DE2">
                      <w:delText>2,418 (914)</w:delText>
                    </w:r>
                  </w:del>
                </w:p>
              </w:tc>
              <w:tc>
                <w:tcPr>
                  <w:tcW w:w="2016" w:type="dxa"/>
                </w:tcPr>
                <w:p w14:paraId="7FA796CF" w14:textId="77777777" w:rsidR="000E7DE2" w:rsidRPr="000E7DE2" w:rsidRDefault="000E7DE2" w:rsidP="000E7DE2">
                  <w:pPr>
                    <w:spacing w:after="0" w:line="240" w:lineRule="auto"/>
                    <w:rPr>
                      <w:del w:id="485" w:author="Haziq Jamil" w:date="2025-03-06T17:08:00Z" w16du:dateUtc="2025-03-06T09:08:00Z"/>
                    </w:rPr>
                  </w:pPr>
                  <w:del w:id="486" w:author="Haziq Jamil" w:date="2025-03-06T17:08:00Z" w16du:dateUtc="2025-03-06T09:08:00Z">
                    <w:r w:rsidRPr="000E7DE2">
                      <w:delText>2,130 (629)</w:delText>
                    </w:r>
                  </w:del>
                </w:p>
              </w:tc>
              <w:tc>
                <w:tcPr>
                  <w:tcW w:w="2045" w:type="dxa"/>
                </w:tcPr>
                <w:p w14:paraId="5B5180C7" w14:textId="77777777" w:rsidR="000E7DE2" w:rsidRPr="000E7DE2" w:rsidRDefault="000E7DE2" w:rsidP="000E7DE2">
                  <w:pPr>
                    <w:spacing w:after="0" w:line="240" w:lineRule="auto"/>
                    <w:rPr>
                      <w:del w:id="487" w:author="Haziq Jamil" w:date="2025-03-06T17:08:00Z" w16du:dateUtc="2025-03-06T09:08:00Z"/>
                    </w:rPr>
                  </w:pPr>
                  <w:del w:id="488" w:author="Haziq Jamil" w:date="2025-03-06T17:08:00Z" w16du:dateUtc="2025-03-06T09:08:00Z">
                    <w:r w:rsidRPr="000E7DE2">
                      <w:delText>2,796 (741)</w:delText>
                    </w:r>
                  </w:del>
                </w:p>
              </w:tc>
            </w:tr>
            <w:tr w:rsidR="000E7DE2" w:rsidRPr="000E7DE2" w14:paraId="6590B154" w14:textId="77777777" w:rsidTr="00766EA7">
              <w:trPr>
                <w:trHeight w:val="20"/>
                <w:del w:id="489" w:author="Haziq Jamil" w:date="2025-03-06T17:08:00Z" w16du:dateUtc="2025-03-06T09:08:00Z"/>
              </w:trPr>
              <w:tc>
                <w:tcPr>
                  <w:tcW w:w="2262" w:type="dxa"/>
                </w:tcPr>
                <w:p w14:paraId="30104993" w14:textId="77777777" w:rsidR="000E7DE2" w:rsidRPr="000E7DE2" w:rsidRDefault="000E7DE2" w:rsidP="000E7DE2">
                  <w:pPr>
                    <w:spacing w:after="0" w:line="240" w:lineRule="auto"/>
                    <w:rPr>
                      <w:del w:id="490" w:author="Haziq Jamil" w:date="2025-03-06T17:08:00Z" w16du:dateUtc="2025-03-06T09:08:00Z"/>
                    </w:rPr>
                  </w:pPr>
                  <w:del w:id="491" w:author="Haziq Jamil" w:date="2025-03-06T17:08:00Z" w16du:dateUtc="2025-03-06T09:08:00Z">
                    <w:r w:rsidRPr="000E7DE2">
                      <w:delText>    Min - Max</w:delText>
                    </w:r>
                  </w:del>
                </w:p>
              </w:tc>
              <w:tc>
                <w:tcPr>
                  <w:tcW w:w="833" w:type="dxa"/>
                </w:tcPr>
                <w:p w14:paraId="7BE34D83" w14:textId="77777777" w:rsidR="000E7DE2" w:rsidRPr="000E7DE2" w:rsidRDefault="000E7DE2" w:rsidP="000E7DE2">
                  <w:pPr>
                    <w:spacing w:after="0" w:line="240" w:lineRule="auto"/>
                    <w:rPr>
                      <w:del w:id="492" w:author="Haziq Jamil" w:date="2025-03-06T17:08:00Z" w16du:dateUtc="2025-03-06T09:08:00Z"/>
                    </w:rPr>
                  </w:pPr>
                </w:p>
              </w:tc>
              <w:tc>
                <w:tcPr>
                  <w:tcW w:w="2016" w:type="dxa"/>
                </w:tcPr>
                <w:p w14:paraId="5A2194DF" w14:textId="77777777" w:rsidR="000E7DE2" w:rsidRPr="000E7DE2" w:rsidRDefault="000E7DE2" w:rsidP="000E7DE2">
                  <w:pPr>
                    <w:spacing w:after="0" w:line="240" w:lineRule="auto"/>
                    <w:rPr>
                      <w:del w:id="493" w:author="Haziq Jamil" w:date="2025-03-06T17:08:00Z" w16du:dateUtc="2025-03-06T09:08:00Z"/>
                    </w:rPr>
                  </w:pPr>
                  <w:del w:id="494" w:author="Haziq Jamil" w:date="2025-03-06T17:08:00Z" w16du:dateUtc="2025-03-06T09:08:00Z">
                    <w:r w:rsidRPr="000E7DE2">
                      <w:delText>500 - 14,411</w:delText>
                    </w:r>
                  </w:del>
                </w:p>
              </w:tc>
              <w:tc>
                <w:tcPr>
                  <w:tcW w:w="2554" w:type="dxa"/>
                </w:tcPr>
                <w:p w14:paraId="555919A2" w14:textId="77777777" w:rsidR="000E7DE2" w:rsidRPr="000E7DE2" w:rsidRDefault="000E7DE2" w:rsidP="000E7DE2">
                  <w:pPr>
                    <w:spacing w:after="0" w:line="240" w:lineRule="auto"/>
                    <w:rPr>
                      <w:del w:id="495" w:author="Haziq Jamil" w:date="2025-03-06T17:08:00Z" w16du:dateUtc="2025-03-06T09:08:00Z"/>
                    </w:rPr>
                  </w:pPr>
                  <w:del w:id="496" w:author="Haziq Jamil" w:date="2025-03-06T17:08:00Z" w16du:dateUtc="2025-03-06T09:08:00Z">
                    <w:r w:rsidRPr="000E7DE2">
                      <w:delText>500 - 14,411</w:delText>
                    </w:r>
                  </w:del>
                </w:p>
              </w:tc>
              <w:tc>
                <w:tcPr>
                  <w:tcW w:w="2016" w:type="dxa"/>
                </w:tcPr>
                <w:p w14:paraId="563947E6" w14:textId="77777777" w:rsidR="000E7DE2" w:rsidRPr="000E7DE2" w:rsidRDefault="000E7DE2" w:rsidP="000E7DE2">
                  <w:pPr>
                    <w:spacing w:after="0" w:line="240" w:lineRule="auto"/>
                    <w:rPr>
                      <w:del w:id="497" w:author="Haziq Jamil" w:date="2025-03-06T17:08:00Z" w16du:dateUtc="2025-03-06T09:08:00Z"/>
                    </w:rPr>
                  </w:pPr>
                  <w:del w:id="498" w:author="Haziq Jamil" w:date="2025-03-06T17:08:00Z" w16du:dateUtc="2025-03-06T09:08:00Z">
                    <w:r w:rsidRPr="000E7DE2">
                      <w:delText>600 - 7,500</w:delText>
                    </w:r>
                  </w:del>
                </w:p>
              </w:tc>
              <w:tc>
                <w:tcPr>
                  <w:tcW w:w="2016" w:type="dxa"/>
                </w:tcPr>
                <w:p w14:paraId="6E88198B" w14:textId="77777777" w:rsidR="000E7DE2" w:rsidRPr="000E7DE2" w:rsidRDefault="000E7DE2" w:rsidP="000E7DE2">
                  <w:pPr>
                    <w:spacing w:after="0" w:line="240" w:lineRule="auto"/>
                    <w:rPr>
                      <w:del w:id="499" w:author="Haziq Jamil" w:date="2025-03-06T17:08:00Z" w16du:dateUtc="2025-03-06T09:08:00Z"/>
                    </w:rPr>
                  </w:pPr>
                  <w:del w:id="500" w:author="Haziq Jamil" w:date="2025-03-06T17:08:00Z" w16du:dateUtc="2025-03-06T09:08:00Z">
                    <w:r w:rsidRPr="000E7DE2">
                      <w:delText>1,100 - 7,000</w:delText>
                    </w:r>
                  </w:del>
                </w:p>
              </w:tc>
              <w:tc>
                <w:tcPr>
                  <w:tcW w:w="2045" w:type="dxa"/>
                </w:tcPr>
                <w:p w14:paraId="7648E546" w14:textId="77777777" w:rsidR="000E7DE2" w:rsidRPr="000E7DE2" w:rsidRDefault="000E7DE2" w:rsidP="000E7DE2">
                  <w:pPr>
                    <w:spacing w:after="0" w:line="240" w:lineRule="auto"/>
                    <w:rPr>
                      <w:del w:id="501" w:author="Haziq Jamil" w:date="2025-03-06T17:08:00Z" w16du:dateUtc="2025-03-06T09:08:00Z"/>
                    </w:rPr>
                  </w:pPr>
                  <w:del w:id="502" w:author="Haziq Jamil" w:date="2025-03-06T17:08:00Z" w16du:dateUtc="2025-03-06T09:08:00Z">
                    <w:r w:rsidRPr="000E7DE2">
                      <w:delText>950 - 3,700</w:delText>
                    </w:r>
                  </w:del>
                </w:p>
              </w:tc>
            </w:tr>
            <w:tr w:rsidR="000E7DE2" w:rsidRPr="000E7DE2" w14:paraId="6DD345F3" w14:textId="77777777" w:rsidTr="00766EA7">
              <w:trPr>
                <w:trHeight w:val="20"/>
                <w:del w:id="503" w:author="Haziq Jamil" w:date="2025-03-06T17:08:00Z" w16du:dateUtc="2025-03-06T09:08:00Z"/>
              </w:trPr>
              <w:tc>
                <w:tcPr>
                  <w:tcW w:w="2262" w:type="dxa"/>
                </w:tcPr>
                <w:p w14:paraId="7AEFC9F0" w14:textId="77777777" w:rsidR="000E7DE2" w:rsidRPr="000E7DE2" w:rsidRDefault="000E7DE2" w:rsidP="000E7DE2">
                  <w:pPr>
                    <w:spacing w:after="0" w:line="240" w:lineRule="auto"/>
                    <w:rPr>
                      <w:del w:id="504" w:author="Haziq Jamil" w:date="2025-03-06T17:08:00Z" w16du:dateUtc="2025-03-06T09:08:00Z"/>
                    </w:rPr>
                  </w:pPr>
                  <w:del w:id="505" w:author="Haziq Jamil" w:date="2025-03-06T17:08:00Z" w16du:dateUtc="2025-03-06T09:08:00Z">
                    <w:r w:rsidRPr="000E7DE2">
                      <w:delText>    Median (Q1, Q3)</w:delText>
                    </w:r>
                  </w:del>
                </w:p>
              </w:tc>
              <w:tc>
                <w:tcPr>
                  <w:tcW w:w="833" w:type="dxa"/>
                </w:tcPr>
                <w:p w14:paraId="5C230801" w14:textId="77777777" w:rsidR="000E7DE2" w:rsidRPr="000E7DE2" w:rsidRDefault="000E7DE2" w:rsidP="000E7DE2">
                  <w:pPr>
                    <w:spacing w:after="0" w:line="240" w:lineRule="auto"/>
                    <w:rPr>
                      <w:del w:id="506" w:author="Haziq Jamil" w:date="2025-03-06T17:08:00Z" w16du:dateUtc="2025-03-06T09:08:00Z"/>
                    </w:rPr>
                  </w:pPr>
                  <w:del w:id="507" w:author="Haziq Jamil" w:date="2025-03-06T17:08:00Z" w16du:dateUtc="2025-03-06T09:08:00Z">
                    <w:r w:rsidRPr="000E7DE2">
                      <w:br/>
                    </w:r>
                  </w:del>
                </w:p>
              </w:tc>
              <w:tc>
                <w:tcPr>
                  <w:tcW w:w="2016" w:type="dxa"/>
                </w:tcPr>
                <w:p w14:paraId="46F6E5F4" w14:textId="77777777" w:rsidR="000E7DE2" w:rsidRPr="000E7DE2" w:rsidRDefault="000E7DE2" w:rsidP="000E7DE2">
                  <w:pPr>
                    <w:spacing w:after="0" w:line="240" w:lineRule="auto"/>
                    <w:rPr>
                      <w:del w:id="508" w:author="Haziq Jamil" w:date="2025-03-06T17:08:00Z" w16du:dateUtc="2025-03-06T09:08:00Z"/>
                    </w:rPr>
                  </w:pPr>
                  <w:del w:id="509" w:author="Haziq Jamil" w:date="2025-03-06T17:08:00Z" w16du:dateUtc="2025-03-06T09:08:00Z">
                    <w:r w:rsidRPr="000E7DE2">
                      <w:delText>2,410 (2,000, 3,000)</w:delText>
                    </w:r>
                  </w:del>
                </w:p>
              </w:tc>
              <w:tc>
                <w:tcPr>
                  <w:tcW w:w="2554" w:type="dxa"/>
                </w:tcPr>
                <w:p w14:paraId="08E0A872" w14:textId="77777777" w:rsidR="000E7DE2" w:rsidRPr="000E7DE2" w:rsidRDefault="000E7DE2" w:rsidP="000E7DE2">
                  <w:pPr>
                    <w:spacing w:after="0" w:line="240" w:lineRule="auto"/>
                    <w:rPr>
                      <w:del w:id="510" w:author="Haziq Jamil" w:date="2025-03-06T17:08:00Z" w16du:dateUtc="2025-03-06T09:08:00Z"/>
                    </w:rPr>
                  </w:pPr>
                  <w:del w:id="511" w:author="Haziq Jamil" w:date="2025-03-06T17:08:00Z" w16du:dateUtc="2025-03-06T09:08:00Z">
                    <w:r w:rsidRPr="000E7DE2">
                      <w:delText>2,435 (2,000, 3,000)</w:delText>
                    </w:r>
                  </w:del>
                </w:p>
              </w:tc>
              <w:tc>
                <w:tcPr>
                  <w:tcW w:w="2016" w:type="dxa"/>
                </w:tcPr>
                <w:p w14:paraId="2DAAD8FC" w14:textId="77777777" w:rsidR="000E7DE2" w:rsidRPr="000E7DE2" w:rsidRDefault="000E7DE2" w:rsidP="000E7DE2">
                  <w:pPr>
                    <w:spacing w:after="0" w:line="240" w:lineRule="auto"/>
                    <w:rPr>
                      <w:del w:id="512" w:author="Haziq Jamil" w:date="2025-03-06T17:08:00Z" w16du:dateUtc="2025-03-06T09:08:00Z"/>
                    </w:rPr>
                  </w:pPr>
                  <w:del w:id="513" w:author="Haziq Jamil" w:date="2025-03-06T17:08:00Z" w16du:dateUtc="2025-03-06T09:08:00Z">
                    <w:r w:rsidRPr="000E7DE2">
                      <w:delText>2,207 (1,700, 2,800)</w:delText>
                    </w:r>
                  </w:del>
                </w:p>
              </w:tc>
              <w:tc>
                <w:tcPr>
                  <w:tcW w:w="2016" w:type="dxa"/>
                </w:tcPr>
                <w:p w14:paraId="0E52FE89" w14:textId="77777777" w:rsidR="000E7DE2" w:rsidRPr="000E7DE2" w:rsidRDefault="000E7DE2" w:rsidP="000E7DE2">
                  <w:pPr>
                    <w:spacing w:after="0" w:line="240" w:lineRule="auto"/>
                    <w:rPr>
                      <w:del w:id="514" w:author="Haziq Jamil" w:date="2025-03-06T17:08:00Z" w16du:dateUtc="2025-03-06T09:08:00Z"/>
                    </w:rPr>
                  </w:pPr>
                  <w:del w:id="515" w:author="Haziq Jamil" w:date="2025-03-06T17:08:00Z" w16du:dateUtc="2025-03-06T09:08:00Z">
                    <w:r w:rsidRPr="000E7DE2">
                      <w:delText>2,013 (1,826, 2,450)</w:delText>
                    </w:r>
                  </w:del>
                </w:p>
              </w:tc>
              <w:tc>
                <w:tcPr>
                  <w:tcW w:w="2045" w:type="dxa"/>
                </w:tcPr>
                <w:p w14:paraId="20FB9015" w14:textId="77777777" w:rsidR="000E7DE2" w:rsidRPr="000E7DE2" w:rsidRDefault="000E7DE2" w:rsidP="000E7DE2">
                  <w:pPr>
                    <w:spacing w:after="0" w:line="240" w:lineRule="auto"/>
                    <w:rPr>
                      <w:del w:id="516" w:author="Haziq Jamil" w:date="2025-03-06T17:08:00Z" w16du:dateUtc="2025-03-06T09:08:00Z"/>
                    </w:rPr>
                  </w:pPr>
                  <w:del w:id="517" w:author="Haziq Jamil" w:date="2025-03-06T17:08:00Z" w16du:dateUtc="2025-03-06T09:08:00Z">
                    <w:r w:rsidRPr="000E7DE2">
                      <w:delText>3,031 (2,790, 3,229)</w:delText>
                    </w:r>
                  </w:del>
                </w:p>
              </w:tc>
            </w:tr>
            <w:tr w:rsidR="000E7DE2" w:rsidRPr="000E7DE2" w14:paraId="35983AA8" w14:textId="77777777" w:rsidTr="00766EA7">
              <w:trPr>
                <w:trHeight w:val="20"/>
                <w:del w:id="518" w:author="Haziq Jamil" w:date="2025-03-06T17:08:00Z" w16du:dateUtc="2025-03-06T09:08:00Z"/>
              </w:trPr>
              <w:tc>
                <w:tcPr>
                  <w:tcW w:w="2262" w:type="dxa"/>
                </w:tcPr>
                <w:p w14:paraId="5D2F70B0" w14:textId="77777777" w:rsidR="000E7DE2" w:rsidRPr="000E7DE2" w:rsidRDefault="000E7DE2" w:rsidP="000E7DE2">
                  <w:pPr>
                    <w:spacing w:after="0" w:line="240" w:lineRule="auto"/>
                    <w:rPr>
                      <w:del w:id="519" w:author="Haziq Jamil" w:date="2025-03-06T17:08:00Z" w16du:dateUtc="2025-03-06T09:08:00Z"/>
                      <w:b/>
                      <w:bCs/>
                    </w:rPr>
                  </w:pPr>
                  <w:del w:id="520" w:author="Haziq Jamil" w:date="2025-03-06T17:08:00Z" w16du:dateUtc="2025-03-06T09:08:00Z">
                    <w:r w:rsidRPr="000E7DE2">
                      <w:rPr>
                        <w:b/>
                        <w:bCs/>
                      </w:rPr>
                      <w:delText>Number of storeys</w:delText>
                    </w:r>
                  </w:del>
                </w:p>
              </w:tc>
              <w:tc>
                <w:tcPr>
                  <w:tcW w:w="833" w:type="dxa"/>
                </w:tcPr>
                <w:p w14:paraId="0003020F" w14:textId="77777777" w:rsidR="000E7DE2" w:rsidRPr="000E7DE2" w:rsidRDefault="000E7DE2" w:rsidP="000E7DE2">
                  <w:pPr>
                    <w:spacing w:after="0" w:line="240" w:lineRule="auto"/>
                    <w:rPr>
                      <w:del w:id="521" w:author="Haziq Jamil" w:date="2025-03-06T17:08:00Z" w16du:dateUtc="2025-03-06T09:08:00Z"/>
                    </w:rPr>
                  </w:pPr>
                  <w:del w:id="522" w:author="Haziq Jamil" w:date="2025-03-06T17:08:00Z" w16du:dateUtc="2025-03-06T09:08:00Z">
                    <w:r w:rsidRPr="000E7DE2">
                      <w:delText>13,797</w:delText>
                    </w:r>
                  </w:del>
                </w:p>
              </w:tc>
              <w:tc>
                <w:tcPr>
                  <w:tcW w:w="2016" w:type="dxa"/>
                </w:tcPr>
                <w:p w14:paraId="0E729F11" w14:textId="77777777" w:rsidR="000E7DE2" w:rsidRPr="000E7DE2" w:rsidRDefault="000E7DE2" w:rsidP="000E7DE2">
                  <w:pPr>
                    <w:spacing w:after="0" w:line="240" w:lineRule="auto"/>
                    <w:rPr>
                      <w:del w:id="523" w:author="Haziq Jamil" w:date="2025-03-06T17:08:00Z" w16du:dateUtc="2025-03-06T09:08:00Z"/>
                    </w:rPr>
                  </w:pPr>
                </w:p>
              </w:tc>
              <w:tc>
                <w:tcPr>
                  <w:tcW w:w="2554" w:type="dxa"/>
                </w:tcPr>
                <w:p w14:paraId="5E4D09B2" w14:textId="77777777" w:rsidR="000E7DE2" w:rsidRPr="000E7DE2" w:rsidRDefault="000E7DE2" w:rsidP="000E7DE2">
                  <w:pPr>
                    <w:spacing w:after="0" w:line="240" w:lineRule="auto"/>
                    <w:rPr>
                      <w:del w:id="524" w:author="Haziq Jamil" w:date="2025-03-06T17:08:00Z" w16du:dateUtc="2025-03-06T09:08:00Z"/>
                    </w:rPr>
                  </w:pPr>
                </w:p>
              </w:tc>
              <w:tc>
                <w:tcPr>
                  <w:tcW w:w="2016" w:type="dxa"/>
                </w:tcPr>
                <w:p w14:paraId="4C79D407" w14:textId="77777777" w:rsidR="000E7DE2" w:rsidRPr="000E7DE2" w:rsidRDefault="000E7DE2" w:rsidP="000E7DE2">
                  <w:pPr>
                    <w:spacing w:after="0" w:line="240" w:lineRule="auto"/>
                    <w:rPr>
                      <w:del w:id="525" w:author="Haziq Jamil" w:date="2025-03-06T17:08:00Z" w16du:dateUtc="2025-03-06T09:08:00Z"/>
                    </w:rPr>
                  </w:pPr>
                </w:p>
              </w:tc>
              <w:tc>
                <w:tcPr>
                  <w:tcW w:w="2016" w:type="dxa"/>
                </w:tcPr>
                <w:p w14:paraId="78C7DED7" w14:textId="77777777" w:rsidR="000E7DE2" w:rsidRPr="000E7DE2" w:rsidRDefault="000E7DE2" w:rsidP="000E7DE2">
                  <w:pPr>
                    <w:spacing w:after="0" w:line="240" w:lineRule="auto"/>
                    <w:rPr>
                      <w:del w:id="526" w:author="Haziq Jamil" w:date="2025-03-06T17:08:00Z" w16du:dateUtc="2025-03-06T09:08:00Z"/>
                    </w:rPr>
                  </w:pPr>
                </w:p>
              </w:tc>
              <w:tc>
                <w:tcPr>
                  <w:tcW w:w="2045" w:type="dxa"/>
                </w:tcPr>
                <w:p w14:paraId="26BCD731" w14:textId="77777777" w:rsidR="000E7DE2" w:rsidRPr="000E7DE2" w:rsidRDefault="000E7DE2" w:rsidP="000E7DE2">
                  <w:pPr>
                    <w:spacing w:after="0" w:line="240" w:lineRule="auto"/>
                    <w:rPr>
                      <w:del w:id="527" w:author="Haziq Jamil" w:date="2025-03-06T17:08:00Z" w16du:dateUtc="2025-03-06T09:08:00Z"/>
                    </w:rPr>
                  </w:pPr>
                </w:p>
              </w:tc>
            </w:tr>
            <w:tr w:rsidR="000E7DE2" w:rsidRPr="000E7DE2" w14:paraId="4D69E816" w14:textId="77777777" w:rsidTr="00766EA7">
              <w:trPr>
                <w:trHeight w:val="20"/>
                <w:del w:id="528" w:author="Haziq Jamil" w:date="2025-03-06T17:08:00Z" w16du:dateUtc="2025-03-06T09:08:00Z"/>
              </w:trPr>
              <w:tc>
                <w:tcPr>
                  <w:tcW w:w="2262" w:type="dxa"/>
                </w:tcPr>
                <w:p w14:paraId="2C0F204A" w14:textId="77777777" w:rsidR="000E7DE2" w:rsidRPr="000E7DE2" w:rsidRDefault="000E7DE2" w:rsidP="000E7DE2">
                  <w:pPr>
                    <w:spacing w:after="0" w:line="240" w:lineRule="auto"/>
                    <w:rPr>
                      <w:del w:id="529" w:author="Haziq Jamil" w:date="2025-03-06T17:08:00Z" w16du:dateUtc="2025-03-06T09:08:00Z"/>
                    </w:rPr>
                  </w:pPr>
                  <w:del w:id="530" w:author="Haziq Jamil" w:date="2025-03-06T17:08:00Z" w16du:dateUtc="2025-03-06T09:08:00Z">
                    <w:r w:rsidRPr="000E7DE2">
                      <w:delText>    1</w:delText>
                    </w:r>
                  </w:del>
                </w:p>
              </w:tc>
              <w:tc>
                <w:tcPr>
                  <w:tcW w:w="833" w:type="dxa"/>
                </w:tcPr>
                <w:p w14:paraId="5B5687E1" w14:textId="77777777" w:rsidR="000E7DE2" w:rsidRPr="000E7DE2" w:rsidRDefault="000E7DE2" w:rsidP="000E7DE2">
                  <w:pPr>
                    <w:spacing w:after="0" w:line="240" w:lineRule="auto"/>
                    <w:rPr>
                      <w:del w:id="531" w:author="Haziq Jamil" w:date="2025-03-06T17:08:00Z" w16du:dateUtc="2025-03-06T09:08:00Z"/>
                    </w:rPr>
                  </w:pPr>
                </w:p>
              </w:tc>
              <w:tc>
                <w:tcPr>
                  <w:tcW w:w="2016" w:type="dxa"/>
                </w:tcPr>
                <w:p w14:paraId="21A7AA24" w14:textId="77777777" w:rsidR="000E7DE2" w:rsidRPr="000E7DE2" w:rsidRDefault="000E7DE2" w:rsidP="000E7DE2">
                  <w:pPr>
                    <w:spacing w:after="0" w:line="240" w:lineRule="auto"/>
                    <w:rPr>
                      <w:del w:id="532" w:author="Haziq Jamil" w:date="2025-03-06T17:08:00Z" w16du:dateUtc="2025-03-06T09:08:00Z"/>
                    </w:rPr>
                  </w:pPr>
                  <w:del w:id="533" w:author="Haziq Jamil" w:date="2025-03-06T17:08:00Z" w16du:dateUtc="2025-03-06T09:08:00Z">
                    <w:r w:rsidRPr="000E7DE2">
                      <w:delText>1,709 (12%)</w:delText>
                    </w:r>
                  </w:del>
                </w:p>
              </w:tc>
              <w:tc>
                <w:tcPr>
                  <w:tcW w:w="2554" w:type="dxa"/>
                </w:tcPr>
                <w:p w14:paraId="3836F408" w14:textId="77777777" w:rsidR="000E7DE2" w:rsidRPr="000E7DE2" w:rsidRDefault="000E7DE2" w:rsidP="000E7DE2">
                  <w:pPr>
                    <w:spacing w:after="0" w:line="240" w:lineRule="auto"/>
                    <w:rPr>
                      <w:del w:id="534" w:author="Haziq Jamil" w:date="2025-03-06T17:08:00Z" w16du:dateUtc="2025-03-06T09:08:00Z"/>
                    </w:rPr>
                  </w:pPr>
                  <w:del w:id="535" w:author="Haziq Jamil" w:date="2025-03-06T17:08:00Z" w16du:dateUtc="2025-03-06T09:08:00Z">
                    <w:r w:rsidRPr="000E7DE2">
                      <w:delText>1,472 (12%)</w:delText>
                    </w:r>
                  </w:del>
                </w:p>
              </w:tc>
              <w:tc>
                <w:tcPr>
                  <w:tcW w:w="2016" w:type="dxa"/>
                </w:tcPr>
                <w:p w14:paraId="2F3C9F4A" w14:textId="77777777" w:rsidR="000E7DE2" w:rsidRPr="000E7DE2" w:rsidRDefault="000E7DE2" w:rsidP="000E7DE2">
                  <w:pPr>
                    <w:spacing w:after="0" w:line="240" w:lineRule="auto"/>
                    <w:rPr>
                      <w:del w:id="536" w:author="Haziq Jamil" w:date="2025-03-06T17:08:00Z" w16du:dateUtc="2025-03-06T09:08:00Z"/>
                    </w:rPr>
                  </w:pPr>
                  <w:del w:id="537" w:author="Haziq Jamil" w:date="2025-03-06T17:08:00Z" w16du:dateUtc="2025-03-06T09:08:00Z">
                    <w:r w:rsidRPr="000E7DE2">
                      <w:delText>160 (35%)</w:delText>
                    </w:r>
                  </w:del>
                </w:p>
              </w:tc>
              <w:tc>
                <w:tcPr>
                  <w:tcW w:w="2016" w:type="dxa"/>
                </w:tcPr>
                <w:p w14:paraId="43B79F31" w14:textId="77777777" w:rsidR="000E7DE2" w:rsidRPr="000E7DE2" w:rsidRDefault="000E7DE2" w:rsidP="000E7DE2">
                  <w:pPr>
                    <w:spacing w:after="0" w:line="240" w:lineRule="auto"/>
                    <w:rPr>
                      <w:del w:id="538" w:author="Haziq Jamil" w:date="2025-03-06T17:08:00Z" w16du:dateUtc="2025-03-06T09:08:00Z"/>
                    </w:rPr>
                  </w:pPr>
                  <w:del w:id="539" w:author="Haziq Jamil" w:date="2025-03-06T17:08:00Z" w16du:dateUtc="2025-03-06T09:08:00Z">
                    <w:r w:rsidRPr="000E7DE2">
                      <w:delText>70 (16%)</w:delText>
                    </w:r>
                  </w:del>
                </w:p>
              </w:tc>
              <w:tc>
                <w:tcPr>
                  <w:tcW w:w="2045" w:type="dxa"/>
                </w:tcPr>
                <w:p w14:paraId="7662F550" w14:textId="77777777" w:rsidR="000E7DE2" w:rsidRPr="000E7DE2" w:rsidRDefault="000E7DE2" w:rsidP="000E7DE2">
                  <w:pPr>
                    <w:spacing w:after="0" w:line="240" w:lineRule="auto"/>
                    <w:rPr>
                      <w:del w:id="540" w:author="Haziq Jamil" w:date="2025-03-06T17:08:00Z" w16du:dateUtc="2025-03-06T09:08:00Z"/>
                    </w:rPr>
                  </w:pPr>
                  <w:del w:id="541" w:author="Haziq Jamil" w:date="2025-03-06T17:08:00Z" w16du:dateUtc="2025-03-06T09:08:00Z">
                    <w:r w:rsidRPr="000E7DE2">
                      <w:delText>7 (4.2%)</w:delText>
                    </w:r>
                  </w:del>
                </w:p>
              </w:tc>
            </w:tr>
            <w:tr w:rsidR="000E7DE2" w:rsidRPr="000E7DE2" w14:paraId="4D8705F5" w14:textId="77777777" w:rsidTr="00766EA7">
              <w:trPr>
                <w:trHeight w:val="20"/>
                <w:del w:id="542" w:author="Haziq Jamil" w:date="2025-03-06T17:08:00Z" w16du:dateUtc="2025-03-06T09:08:00Z"/>
              </w:trPr>
              <w:tc>
                <w:tcPr>
                  <w:tcW w:w="2262" w:type="dxa"/>
                </w:tcPr>
                <w:p w14:paraId="72F96EBA" w14:textId="77777777" w:rsidR="000E7DE2" w:rsidRPr="000E7DE2" w:rsidRDefault="000E7DE2" w:rsidP="000E7DE2">
                  <w:pPr>
                    <w:spacing w:after="0" w:line="240" w:lineRule="auto"/>
                    <w:rPr>
                      <w:del w:id="543" w:author="Haziq Jamil" w:date="2025-03-06T17:08:00Z" w16du:dateUtc="2025-03-06T09:08:00Z"/>
                    </w:rPr>
                  </w:pPr>
                  <w:del w:id="544" w:author="Haziq Jamil" w:date="2025-03-06T17:08:00Z" w16du:dateUtc="2025-03-06T09:08:00Z">
                    <w:r w:rsidRPr="000E7DE2">
                      <w:delText>    2</w:delText>
                    </w:r>
                  </w:del>
                </w:p>
              </w:tc>
              <w:tc>
                <w:tcPr>
                  <w:tcW w:w="833" w:type="dxa"/>
                </w:tcPr>
                <w:p w14:paraId="6619D47F" w14:textId="77777777" w:rsidR="000E7DE2" w:rsidRPr="000E7DE2" w:rsidRDefault="000E7DE2" w:rsidP="000E7DE2">
                  <w:pPr>
                    <w:spacing w:after="0" w:line="240" w:lineRule="auto"/>
                    <w:rPr>
                      <w:del w:id="545" w:author="Haziq Jamil" w:date="2025-03-06T17:08:00Z" w16du:dateUtc="2025-03-06T09:08:00Z"/>
                    </w:rPr>
                  </w:pPr>
                </w:p>
              </w:tc>
              <w:tc>
                <w:tcPr>
                  <w:tcW w:w="2016" w:type="dxa"/>
                </w:tcPr>
                <w:p w14:paraId="07FA00CE" w14:textId="77777777" w:rsidR="000E7DE2" w:rsidRPr="000E7DE2" w:rsidRDefault="000E7DE2" w:rsidP="000E7DE2">
                  <w:pPr>
                    <w:spacing w:after="0" w:line="240" w:lineRule="auto"/>
                    <w:rPr>
                      <w:del w:id="546" w:author="Haziq Jamil" w:date="2025-03-06T17:08:00Z" w16du:dateUtc="2025-03-06T09:08:00Z"/>
                    </w:rPr>
                  </w:pPr>
                  <w:del w:id="547" w:author="Haziq Jamil" w:date="2025-03-06T17:08:00Z" w16du:dateUtc="2025-03-06T09:08:00Z">
                    <w:r w:rsidRPr="000E7DE2">
                      <w:delText>11,420 (83%)</w:delText>
                    </w:r>
                  </w:del>
                </w:p>
              </w:tc>
              <w:tc>
                <w:tcPr>
                  <w:tcW w:w="2554" w:type="dxa"/>
                </w:tcPr>
                <w:p w14:paraId="1CFD8B32" w14:textId="77777777" w:rsidR="000E7DE2" w:rsidRPr="000E7DE2" w:rsidRDefault="000E7DE2" w:rsidP="000E7DE2">
                  <w:pPr>
                    <w:spacing w:after="0" w:line="240" w:lineRule="auto"/>
                    <w:rPr>
                      <w:del w:id="548" w:author="Haziq Jamil" w:date="2025-03-06T17:08:00Z" w16du:dateUtc="2025-03-06T09:08:00Z"/>
                    </w:rPr>
                  </w:pPr>
                  <w:del w:id="549" w:author="Haziq Jamil" w:date="2025-03-06T17:08:00Z" w16du:dateUtc="2025-03-06T09:08:00Z">
                    <w:r w:rsidRPr="000E7DE2">
                      <w:delText>10,630 (83%)</w:delText>
                    </w:r>
                  </w:del>
                </w:p>
              </w:tc>
              <w:tc>
                <w:tcPr>
                  <w:tcW w:w="2016" w:type="dxa"/>
                </w:tcPr>
                <w:p w14:paraId="45D1C505" w14:textId="77777777" w:rsidR="000E7DE2" w:rsidRPr="000E7DE2" w:rsidRDefault="000E7DE2" w:rsidP="000E7DE2">
                  <w:pPr>
                    <w:spacing w:after="0" w:line="240" w:lineRule="auto"/>
                    <w:rPr>
                      <w:del w:id="550" w:author="Haziq Jamil" w:date="2025-03-06T17:08:00Z" w16du:dateUtc="2025-03-06T09:08:00Z"/>
                    </w:rPr>
                  </w:pPr>
                  <w:del w:id="551" w:author="Haziq Jamil" w:date="2025-03-06T17:08:00Z" w16du:dateUtc="2025-03-06T09:08:00Z">
                    <w:r w:rsidRPr="000E7DE2">
                      <w:delText>280 (61%)</w:delText>
                    </w:r>
                  </w:del>
                </w:p>
              </w:tc>
              <w:tc>
                <w:tcPr>
                  <w:tcW w:w="2016" w:type="dxa"/>
                </w:tcPr>
                <w:p w14:paraId="1B803213" w14:textId="77777777" w:rsidR="000E7DE2" w:rsidRPr="000E7DE2" w:rsidRDefault="000E7DE2" w:rsidP="000E7DE2">
                  <w:pPr>
                    <w:spacing w:after="0" w:line="240" w:lineRule="auto"/>
                    <w:rPr>
                      <w:del w:id="552" w:author="Haziq Jamil" w:date="2025-03-06T17:08:00Z" w16du:dateUtc="2025-03-06T09:08:00Z"/>
                    </w:rPr>
                  </w:pPr>
                  <w:del w:id="553" w:author="Haziq Jamil" w:date="2025-03-06T17:08:00Z" w16du:dateUtc="2025-03-06T09:08:00Z">
                    <w:r w:rsidRPr="000E7DE2">
                      <w:delText>365 (84%)</w:delText>
                    </w:r>
                  </w:del>
                </w:p>
              </w:tc>
              <w:tc>
                <w:tcPr>
                  <w:tcW w:w="2045" w:type="dxa"/>
                </w:tcPr>
                <w:p w14:paraId="200DD3E7" w14:textId="77777777" w:rsidR="000E7DE2" w:rsidRPr="000E7DE2" w:rsidRDefault="000E7DE2" w:rsidP="000E7DE2">
                  <w:pPr>
                    <w:spacing w:after="0" w:line="240" w:lineRule="auto"/>
                    <w:rPr>
                      <w:del w:id="554" w:author="Haziq Jamil" w:date="2025-03-06T17:08:00Z" w16du:dateUtc="2025-03-06T09:08:00Z"/>
                    </w:rPr>
                  </w:pPr>
                  <w:del w:id="555" w:author="Haziq Jamil" w:date="2025-03-06T17:08:00Z" w16du:dateUtc="2025-03-06T09:08:00Z">
                    <w:r w:rsidRPr="000E7DE2">
                      <w:delText>145 (87%)</w:delText>
                    </w:r>
                  </w:del>
                </w:p>
              </w:tc>
            </w:tr>
            <w:tr w:rsidR="000E7DE2" w:rsidRPr="000E7DE2" w14:paraId="7C0307E9" w14:textId="77777777" w:rsidTr="00766EA7">
              <w:trPr>
                <w:trHeight w:val="20"/>
                <w:del w:id="556" w:author="Haziq Jamil" w:date="2025-03-06T17:08:00Z" w16du:dateUtc="2025-03-06T09:08:00Z"/>
              </w:trPr>
              <w:tc>
                <w:tcPr>
                  <w:tcW w:w="2262" w:type="dxa"/>
                </w:tcPr>
                <w:p w14:paraId="4FFC54F4" w14:textId="77777777" w:rsidR="000E7DE2" w:rsidRPr="000E7DE2" w:rsidRDefault="000E7DE2" w:rsidP="000E7DE2">
                  <w:pPr>
                    <w:spacing w:after="0" w:line="240" w:lineRule="auto"/>
                    <w:rPr>
                      <w:del w:id="557" w:author="Haziq Jamil" w:date="2025-03-06T17:08:00Z" w16du:dateUtc="2025-03-06T09:08:00Z"/>
                    </w:rPr>
                  </w:pPr>
                  <w:del w:id="558" w:author="Haziq Jamil" w:date="2025-03-06T17:08:00Z" w16du:dateUtc="2025-03-06T09:08:00Z">
                    <w:r w:rsidRPr="000E7DE2">
                      <w:delText>    3+</w:delText>
                    </w:r>
                  </w:del>
                </w:p>
              </w:tc>
              <w:tc>
                <w:tcPr>
                  <w:tcW w:w="833" w:type="dxa"/>
                </w:tcPr>
                <w:p w14:paraId="1E540363" w14:textId="77777777" w:rsidR="000E7DE2" w:rsidRPr="000E7DE2" w:rsidRDefault="000E7DE2" w:rsidP="000E7DE2">
                  <w:pPr>
                    <w:spacing w:after="0" w:line="240" w:lineRule="auto"/>
                    <w:rPr>
                      <w:del w:id="559" w:author="Haziq Jamil" w:date="2025-03-06T17:08:00Z" w16du:dateUtc="2025-03-06T09:08:00Z"/>
                    </w:rPr>
                  </w:pPr>
                </w:p>
                <w:p w14:paraId="1812B247" w14:textId="77777777" w:rsidR="000E7DE2" w:rsidRPr="000E7DE2" w:rsidRDefault="000E7DE2" w:rsidP="000E7DE2">
                  <w:pPr>
                    <w:spacing w:after="0" w:line="240" w:lineRule="auto"/>
                    <w:rPr>
                      <w:del w:id="560" w:author="Haziq Jamil" w:date="2025-03-06T17:08:00Z" w16du:dateUtc="2025-03-06T09:08:00Z"/>
                    </w:rPr>
                  </w:pPr>
                </w:p>
              </w:tc>
              <w:tc>
                <w:tcPr>
                  <w:tcW w:w="2016" w:type="dxa"/>
                </w:tcPr>
                <w:p w14:paraId="204E01F2" w14:textId="77777777" w:rsidR="000E7DE2" w:rsidRPr="000E7DE2" w:rsidRDefault="000E7DE2" w:rsidP="000E7DE2">
                  <w:pPr>
                    <w:spacing w:after="0" w:line="240" w:lineRule="auto"/>
                    <w:rPr>
                      <w:del w:id="561" w:author="Haziq Jamil" w:date="2025-03-06T17:08:00Z" w16du:dateUtc="2025-03-06T09:08:00Z"/>
                    </w:rPr>
                  </w:pPr>
                  <w:del w:id="562" w:author="Haziq Jamil" w:date="2025-03-06T17:08:00Z" w16du:dateUtc="2025-03-06T09:08:00Z">
                    <w:r w:rsidRPr="000E7DE2">
                      <w:delText>668 (4.8%)</w:delText>
                    </w:r>
                  </w:del>
                </w:p>
              </w:tc>
              <w:tc>
                <w:tcPr>
                  <w:tcW w:w="2554" w:type="dxa"/>
                </w:tcPr>
                <w:p w14:paraId="6BAD6492" w14:textId="77777777" w:rsidR="000E7DE2" w:rsidRPr="000E7DE2" w:rsidRDefault="000E7DE2" w:rsidP="000E7DE2">
                  <w:pPr>
                    <w:spacing w:after="0" w:line="240" w:lineRule="auto"/>
                    <w:rPr>
                      <w:del w:id="563" w:author="Haziq Jamil" w:date="2025-03-06T17:08:00Z" w16du:dateUtc="2025-03-06T09:08:00Z"/>
                    </w:rPr>
                  </w:pPr>
                  <w:del w:id="564" w:author="Haziq Jamil" w:date="2025-03-06T17:08:00Z" w16du:dateUtc="2025-03-06T09:08:00Z">
                    <w:r w:rsidRPr="000E7DE2">
                      <w:delText>631 (5.0%)</w:delText>
                    </w:r>
                  </w:del>
                </w:p>
              </w:tc>
              <w:tc>
                <w:tcPr>
                  <w:tcW w:w="2016" w:type="dxa"/>
                </w:tcPr>
                <w:p w14:paraId="75F83610" w14:textId="77777777" w:rsidR="000E7DE2" w:rsidRPr="000E7DE2" w:rsidRDefault="000E7DE2" w:rsidP="000E7DE2">
                  <w:pPr>
                    <w:spacing w:after="0" w:line="240" w:lineRule="auto"/>
                    <w:rPr>
                      <w:del w:id="565" w:author="Haziq Jamil" w:date="2025-03-06T17:08:00Z" w16du:dateUtc="2025-03-06T09:08:00Z"/>
                    </w:rPr>
                  </w:pPr>
                  <w:del w:id="566" w:author="Haziq Jamil" w:date="2025-03-06T17:08:00Z" w16du:dateUtc="2025-03-06T09:08:00Z">
                    <w:r w:rsidRPr="000E7DE2">
                      <w:delText>20 (4.3%)</w:delText>
                    </w:r>
                  </w:del>
                </w:p>
              </w:tc>
              <w:tc>
                <w:tcPr>
                  <w:tcW w:w="2016" w:type="dxa"/>
                </w:tcPr>
                <w:p w14:paraId="4E3EFBC6" w14:textId="77777777" w:rsidR="000E7DE2" w:rsidRPr="000E7DE2" w:rsidRDefault="000E7DE2" w:rsidP="000E7DE2">
                  <w:pPr>
                    <w:spacing w:after="0" w:line="240" w:lineRule="auto"/>
                    <w:rPr>
                      <w:del w:id="567" w:author="Haziq Jamil" w:date="2025-03-06T17:08:00Z" w16du:dateUtc="2025-03-06T09:08:00Z"/>
                    </w:rPr>
                  </w:pPr>
                  <w:del w:id="568" w:author="Haziq Jamil" w:date="2025-03-06T17:08:00Z" w16du:dateUtc="2025-03-06T09:08:00Z">
                    <w:r w:rsidRPr="000E7DE2">
                      <w:delText>2 (0.5%)</w:delText>
                    </w:r>
                  </w:del>
                </w:p>
              </w:tc>
              <w:tc>
                <w:tcPr>
                  <w:tcW w:w="2045" w:type="dxa"/>
                </w:tcPr>
                <w:p w14:paraId="614DAD6D" w14:textId="77777777" w:rsidR="000E7DE2" w:rsidRPr="000E7DE2" w:rsidRDefault="000E7DE2" w:rsidP="000E7DE2">
                  <w:pPr>
                    <w:spacing w:after="0" w:line="240" w:lineRule="auto"/>
                    <w:rPr>
                      <w:del w:id="569" w:author="Haziq Jamil" w:date="2025-03-06T17:08:00Z" w16du:dateUtc="2025-03-06T09:08:00Z"/>
                    </w:rPr>
                  </w:pPr>
                  <w:del w:id="570" w:author="Haziq Jamil" w:date="2025-03-06T17:08:00Z" w16du:dateUtc="2025-03-06T09:08:00Z">
                    <w:r w:rsidRPr="000E7DE2">
                      <w:delText>15 (9.0%)</w:delText>
                    </w:r>
                  </w:del>
                </w:p>
              </w:tc>
            </w:tr>
            <w:tr w:rsidR="000E7DE2" w:rsidRPr="000E7DE2" w14:paraId="4A8C0A6E" w14:textId="77777777" w:rsidTr="00766EA7">
              <w:trPr>
                <w:trHeight w:val="20"/>
                <w:del w:id="571" w:author="Haziq Jamil" w:date="2025-03-06T17:08:00Z" w16du:dateUtc="2025-03-06T09:08:00Z"/>
              </w:trPr>
              <w:tc>
                <w:tcPr>
                  <w:tcW w:w="2262" w:type="dxa"/>
                </w:tcPr>
                <w:p w14:paraId="1B536344" w14:textId="77777777" w:rsidR="000E7DE2" w:rsidRPr="000E7DE2" w:rsidRDefault="000E7DE2" w:rsidP="000E7DE2">
                  <w:pPr>
                    <w:spacing w:after="0" w:line="240" w:lineRule="auto"/>
                    <w:rPr>
                      <w:del w:id="572" w:author="Haziq Jamil" w:date="2025-03-06T17:08:00Z" w16du:dateUtc="2025-03-06T09:08:00Z"/>
                      <w:b/>
                      <w:bCs/>
                    </w:rPr>
                  </w:pPr>
                  <w:del w:id="573" w:author="Haziq Jamil" w:date="2025-03-06T17:08:00Z" w16du:dateUtc="2025-03-06T09:08:00Z">
                    <w:r w:rsidRPr="000E7DE2">
                      <w:rPr>
                        <w:b/>
                        <w:bCs/>
                      </w:rPr>
                      <w:delText>Number of bedrooms</w:delText>
                    </w:r>
                  </w:del>
                </w:p>
              </w:tc>
              <w:tc>
                <w:tcPr>
                  <w:tcW w:w="833" w:type="dxa"/>
                </w:tcPr>
                <w:p w14:paraId="6913F7A6" w14:textId="77777777" w:rsidR="000E7DE2" w:rsidRPr="000E7DE2" w:rsidRDefault="000E7DE2" w:rsidP="000E7DE2">
                  <w:pPr>
                    <w:spacing w:after="0" w:line="240" w:lineRule="auto"/>
                    <w:rPr>
                      <w:del w:id="574" w:author="Haziq Jamil" w:date="2025-03-06T17:08:00Z" w16du:dateUtc="2025-03-06T09:08:00Z"/>
                    </w:rPr>
                  </w:pPr>
                  <w:del w:id="575" w:author="Haziq Jamil" w:date="2025-03-06T17:08:00Z" w16du:dateUtc="2025-03-06T09:08:00Z">
                    <w:r w:rsidRPr="000E7DE2">
                      <w:delText>26,968</w:delText>
                    </w:r>
                  </w:del>
                </w:p>
              </w:tc>
              <w:tc>
                <w:tcPr>
                  <w:tcW w:w="2016" w:type="dxa"/>
                </w:tcPr>
                <w:p w14:paraId="3E10943D" w14:textId="77777777" w:rsidR="000E7DE2" w:rsidRPr="000E7DE2" w:rsidRDefault="000E7DE2" w:rsidP="000E7DE2">
                  <w:pPr>
                    <w:spacing w:after="0" w:line="240" w:lineRule="auto"/>
                    <w:rPr>
                      <w:del w:id="576" w:author="Haziq Jamil" w:date="2025-03-06T17:08:00Z" w16du:dateUtc="2025-03-06T09:08:00Z"/>
                    </w:rPr>
                  </w:pPr>
                </w:p>
              </w:tc>
              <w:tc>
                <w:tcPr>
                  <w:tcW w:w="2554" w:type="dxa"/>
                </w:tcPr>
                <w:p w14:paraId="1D13C872" w14:textId="77777777" w:rsidR="000E7DE2" w:rsidRPr="000E7DE2" w:rsidRDefault="000E7DE2" w:rsidP="000E7DE2">
                  <w:pPr>
                    <w:spacing w:after="0" w:line="240" w:lineRule="auto"/>
                    <w:rPr>
                      <w:del w:id="577" w:author="Haziq Jamil" w:date="2025-03-06T17:08:00Z" w16du:dateUtc="2025-03-06T09:08:00Z"/>
                    </w:rPr>
                  </w:pPr>
                </w:p>
              </w:tc>
              <w:tc>
                <w:tcPr>
                  <w:tcW w:w="2016" w:type="dxa"/>
                </w:tcPr>
                <w:p w14:paraId="1AFD808D" w14:textId="77777777" w:rsidR="000E7DE2" w:rsidRPr="000E7DE2" w:rsidRDefault="000E7DE2" w:rsidP="000E7DE2">
                  <w:pPr>
                    <w:spacing w:after="0" w:line="240" w:lineRule="auto"/>
                    <w:rPr>
                      <w:del w:id="578" w:author="Haziq Jamil" w:date="2025-03-06T17:08:00Z" w16du:dateUtc="2025-03-06T09:08:00Z"/>
                    </w:rPr>
                  </w:pPr>
                </w:p>
              </w:tc>
              <w:tc>
                <w:tcPr>
                  <w:tcW w:w="2016" w:type="dxa"/>
                </w:tcPr>
                <w:p w14:paraId="0A397179" w14:textId="77777777" w:rsidR="000E7DE2" w:rsidRPr="000E7DE2" w:rsidRDefault="000E7DE2" w:rsidP="000E7DE2">
                  <w:pPr>
                    <w:spacing w:after="0" w:line="240" w:lineRule="auto"/>
                    <w:rPr>
                      <w:del w:id="579" w:author="Haziq Jamil" w:date="2025-03-06T17:08:00Z" w16du:dateUtc="2025-03-06T09:08:00Z"/>
                    </w:rPr>
                  </w:pPr>
                </w:p>
              </w:tc>
              <w:tc>
                <w:tcPr>
                  <w:tcW w:w="2045" w:type="dxa"/>
                </w:tcPr>
                <w:p w14:paraId="58C2F709" w14:textId="77777777" w:rsidR="000E7DE2" w:rsidRPr="000E7DE2" w:rsidRDefault="000E7DE2" w:rsidP="000E7DE2">
                  <w:pPr>
                    <w:spacing w:after="0" w:line="240" w:lineRule="auto"/>
                    <w:rPr>
                      <w:del w:id="580" w:author="Haziq Jamil" w:date="2025-03-06T17:08:00Z" w16du:dateUtc="2025-03-06T09:08:00Z"/>
                    </w:rPr>
                  </w:pPr>
                </w:p>
              </w:tc>
            </w:tr>
            <w:tr w:rsidR="000E7DE2" w:rsidRPr="000E7DE2" w14:paraId="4E40B685" w14:textId="77777777" w:rsidTr="00766EA7">
              <w:trPr>
                <w:trHeight w:val="20"/>
                <w:del w:id="581" w:author="Haziq Jamil" w:date="2025-03-06T17:08:00Z" w16du:dateUtc="2025-03-06T09:08:00Z"/>
              </w:trPr>
              <w:tc>
                <w:tcPr>
                  <w:tcW w:w="2262" w:type="dxa"/>
                </w:tcPr>
                <w:p w14:paraId="797908F5" w14:textId="77777777" w:rsidR="000E7DE2" w:rsidRPr="000E7DE2" w:rsidRDefault="000E7DE2" w:rsidP="000E7DE2">
                  <w:pPr>
                    <w:spacing w:after="0" w:line="240" w:lineRule="auto"/>
                    <w:rPr>
                      <w:del w:id="582" w:author="Haziq Jamil" w:date="2025-03-06T17:08:00Z" w16du:dateUtc="2025-03-06T09:08:00Z"/>
                    </w:rPr>
                  </w:pPr>
                  <w:del w:id="583" w:author="Haziq Jamil" w:date="2025-03-06T17:08:00Z" w16du:dateUtc="2025-03-06T09:08:00Z">
                    <w:r w:rsidRPr="000E7DE2">
                      <w:delText>    Mean (SD)</w:delText>
                    </w:r>
                  </w:del>
                </w:p>
              </w:tc>
              <w:tc>
                <w:tcPr>
                  <w:tcW w:w="833" w:type="dxa"/>
                </w:tcPr>
                <w:p w14:paraId="33598788" w14:textId="77777777" w:rsidR="000E7DE2" w:rsidRPr="000E7DE2" w:rsidRDefault="000E7DE2" w:rsidP="000E7DE2">
                  <w:pPr>
                    <w:spacing w:after="0" w:line="240" w:lineRule="auto"/>
                    <w:rPr>
                      <w:del w:id="584" w:author="Haziq Jamil" w:date="2025-03-06T17:08:00Z" w16du:dateUtc="2025-03-06T09:08:00Z"/>
                    </w:rPr>
                  </w:pPr>
                </w:p>
              </w:tc>
              <w:tc>
                <w:tcPr>
                  <w:tcW w:w="2016" w:type="dxa"/>
                </w:tcPr>
                <w:p w14:paraId="0CB12EDF" w14:textId="77777777" w:rsidR="000E7DE2" w:rsidRPr="000E7DE2" w:rsidRDefault="000E7DE2" w:rsidP="000E7DE2">
                  <w:pPr>
                    <w:spacing w:after="0" w:line="240" w:lineRule="auto"/>
                    <w:rPr>
                      <w:del w:id="585" w:author="Haziq Jamil" w:date="2025-03-06T17:08:00Z" w16du:dateUtc="2025-03-06T09:08:00Z"/>
                    </w:rPr>
                  </w:pPr>
                  <w:del w:id="586" w:author="Haziq Jamil" w:date="2025-03-06T17:08:00Z" w16du:dateUtc="2025-03-06T09:08:00Z">
                    <w:r w:rsidRPr="000E7DE2">
                      <w:delText>4.2 (0.9)</w:delText>
                    </w:r>
                  </w:del>
                </w:p>
              </w:tc>
              <w:tc>
                <w:tcPr>
                  <w:tcW w:w="2554" w:type="dxa"/>
                </w:tcPr>
                <w:p w14:paraId="045FD8EA" w14:textId="77777777" w:rsidR="000E7DE2" w:rsidRPr="000E7DE2" w:rsidRDefault="000E7DE2" w:rsidP="000E7DE2">
                  <w:pPr>
                    <w:spacing w:after="0" w:line="240" w:lineRule="auto"/>
                    <w:rPr>
                      <w:del w:id="587" w:author="Haziq Jamil" w:date="2025-03-06T17:08:00Z" w16du:dateUtc="2025-03-06T09:08:00Z"/>
                    </w:rPr>
                  </w:pPr>
                  <w:del w:id="588" w:author="Haziq Jamil" w:date="2025-03-06T17:08:00Z" w16du:dateUtc="2025-03-06T09:08:00Z">
                    <w:r w:rsidRPr="000E7DE2">
                      <w:delText>4.2 (0.9)</w:delText>
                    </w:r>
                  </w:del>
                </w:p>
              </w:tc>
              <w:tc>
                <w:tcPr>
                  <w:tcW w:w="2016" w:type="dxa"/>
                </w:tcPr>
                <w:p w14:paraId="6C112973" w14:textId="77777777" w:rsidR="000E7DE2" w:rsidRPr="000E7DE2" w:rsidRDefault="000E7DE2" w:rsidP="000E7DE2">
                  <w:pPr>
                    <w:spacing w:after="0" w:line="240" w:lineRule="auto"/>
                    <w:rPr>
                      <w:del w:id="589" w:author="Haziq Jamil" w:date="2025-03-06T17:08:00Z" w16du:dateUtc="2025-03-06T09:08:00Z"/>
                    </w:rPr>
                  </w:pPr>
                  <w:del w:id="590" w:author="Haziq Jamil" w:date="2025-03-06T17:08:00Z" w16du:dateUtc="2025-03-06T09:08:00Z">
                    <w:r w:rsidRPr="000E7DE2">
                      <w:delText>4.0 (1.1)</w:delText>
                    </w:r>
                  </w:del>
                </w:p>
              </w:tc>
              <w:tc>
                <w:tcPr>
                  <w:tcW w:w="2016" w:type="dxa"/>
                </w:tcPr>
                <w:p w14:paraId="69701391" w14:textId="77777777" w:rsidR="000E7DE2" w:rsidRPr="000E7DE2" w:rsidRDefault="000E7DE2" w:rsidP="000E7DE2">
                  <w:pPr>
                    <w:spacing w:after="0" w:line="240" w:lineRule="auto"/>
                    <w:rPr>
                      <w:del w:id="591" w:author="Haziq Jamil" w:date="2025-03-06T17:08:00Z" w16du:dateUtc="2025-03-06T09:08:00Z"/>
                    </w:rPr>
                  </w:pPr>
                  <w:del w:id="592" w:author="Haziq Jamil" w:date="2025-03-06T17:08:00Z" w16du:dateUtc="2025-03-06T09:08:00Z">
                    <w:r w:rsidRPr="000E7DE2">
                      <w:delText>3.9 (0.7)</w:delText>
                    </w:r>
                  </w:del>
                </w:p>
              </w:tc>
              <w:tc>
                <w:tcPr>
                  <w:tcW w:w="2045" w:type="dxa"/>
                </w:tcPr>
                <w:p w14:paraId="0BAB8602" w14:textId="77777777" w:rsidR="000E7DE2" w:rsidRPr="000E7DE2" w:rsidRDefault="000E7DE2" w:rsidP="000E7DE2">
                  <w:pPr>
                    <w:spacing w:after="0" w:line="240" w:lineRule="auto"/>
                    <w:rPr>
                      <w:del w:id="593" w:author="Haziq Jamil" w:date="2025-03-06T17:08:00Z" w16du:dateUtc="2025-03-06T09:08:00Z"/>
                    </w:rPr>
                  </w:pPr>
                  <w:del w:id="594" w:author="Haziq Jamil" w:date="2025-03-06T17:08:00Z" w16du:dateUtc="2025-03-06T09:08:00Z">
                    <w:r w:rsidRPr="000E7DE2">
                      <w:delText>4.7 (1.0)</w:delText>
                    </w:r>
                  </w:del>
                </w:p>
              </w:tc>
            </w:tr>
            <w:tr w:rsidR="000E7DE2" w:rsidRPr="000E7DE2" w14:paraId="240FD6B0" w14:textId="77777777" w:rsidTr="00766EA7">
              <w:trPr>
                <w:trHeight w:val="20"/>
                <w:del w:id="595" w:author="Haziq Jamil" w:date="2025-03-06T17:08:00Z" w16du:dateUtc="2025-03-06T09:08:00Z"/>
              </w:trPr>
              <w:tc>
                <w:tcPr>
                  <w:tcW w:w="2262" w:type="dxa"/>
                </w:tcPr>
                <w:p w14:paraId="23A6E436" w14:textId="77777777" w:rsidR="000E7DE2" w:rsidRPr="000E7DE2" w:rsidRDefault="000E7DE2" w:rsidP="000E7DE2">
                  <w:pPr>
                    <w:spacing w:after="0" w:line="240" w:lineRule="auto"/>
                    <w:rPr>
                      <w:del w:id="596" w:author="Haziq Jamil" w:date="2025-03-06T17:08:00Z" w16du:dateUtc="2025-03-06T09:08:00Z"/>
                    </w:rPr>
                  </w:pPr>
                  <w:del w:id="597" w:author="Haziq Jamil" w:date="2025-03-06T17:08:00Z" w16du:dateUtc="2025-03-06T09:08:00Z">
                    <w:r w:rsidRPr="000E7DE2">
                      <w:delText>    Min - Max</w:delText>
                    </w:r>
                  </w:del>
                </w:p>
              </w:tc>
              <w:tc>
                <w:tcPr>
                  <w:tcW w:w="833" w:type="dxa"/>
                </w:tcPr>
                <w:p w14:paraId="548DA191" w14:textId="77777777" w:rsidR="000E7DE2" w:rsidRPr="000E7DE2" w:rsidRDefault="000E7DE2" w:rsidP="000E7DE2">
                  <w:pPr>
                    <w:spacing w:after="0" w:line="240" w:lineRule="auto"/>
                    <w:rPr>
                      <w:del w:id="598" w:author="Haziq Jamil" w:date="2025-03-06T17:08:00Z" w16du:dateUtc="2025-03-06T09:08:00Z"/>
                    </w:rPr>
                  </w:pPr>
                </w:p>
              </w:tc>
              <w:tc>
                <w:tcPr>
                  <w:tcW w:w="2016" w:type="dxa"/>
                </w:tcPr>
                <w:p w14:paraId="587C091F" w14:textId="77777777" w:rsidR="000E7DE2" w:rsidRPr="000E7DE2" w:rsidRDefault="000E7DE2" w:rsidP="000E7DE2">
                  <w:pPr>
                    <w:spacing w:after="0" w:line="240" w:lineRule="auto"/>
                    <w:rPr>
                      <w:del w:id="599" w:author="Haziq Jamil" w:date="2025-03-06T17:08:00Z" w16du:dateUtc="2025-03-06T09:08:00Z"/>
                    </w:rPr>
                  </w:pPr>
                  <w:del w:id="600" w:author="Haziq Jamil" w:date="2025-03-06T17:08:00Z" w16du:dateUtc="2025-03-06T09:08:00Z">
                    <w:r w:rsidRPr="000E7DE2">
                      <w:delText>0.0 - 12.0</w:delText>
                    </w:r>
                  </w:del>
                </w:p>
              </w:tc>
              <w:tc>
                <w:tcPr>
                  <w:tcW w:w="2554" w:type="dxa"/>
                </w:tcPr>
                <w:p w14:paraId="2976D51C" w14:textId="77777777" w:rsidR="000E7DE2" w:rsidRPr="000E7DE2" w:rsidRDefault="000E7DE2" w:rsidP="000E7DE2">
                  <w:pPr>
                    <w:spacing w:after="0" w:line="240" w:lineRule="auto"/>
                    <w:rPr>
                      <w:del w:id="601" w:author="Haziq Jamil" w:date="2025-03-06T17:08:00Z" w16du:dateUtc="2025-03-06T09:08:00Z"/>
                    </w:rPr>
                  </w:pPr>
                  <w:del w:id="602" w:author="Haziq Jamil" w:date="2025-03-06T17:08:00Z" w16du:dateUtc="2025-03-06T09:08:00Z">
                    <w:r w:rsidRPr="000E7DE2">
                      <w:delText>0.0 - 12.0</w:delText>
                    </w:r>
                  </w:del>
                </w:p>
              </w:tc>
              <w:tc>
                <w:tcPr>
                  <w:tcW w:w="2016" w:type="dxa"/>
                </w:tcPr>
                <w:p w14:paraId="4EDA6DC2" w14:textId="77777777" w:rsidR="000E7DE2" w:rsidRPr="000E7DE2" w:rsidRDefault="000E7DE2" w:rsidP="000E7DE2">
                  <w:pPr>
                    <w:spacing w:after="0" w:line="240" w:lineRule="auto"/>
                    <w:rPr>
                      <w:del w:id="603" w:author="Haziq Jamil" w:date="2025-03-06T17:08:00Z" w16du:dateUtc="2025-03-06T09:08:00Z"/>
                    </w:rPr>
                  </w:pPr>
                  <w:del w:id="604" w:author="Haziq Jamil" w:date="2025-03-06T17:08:00Z" w16du:dateUtc="2025-03-06T09:08:00Z">
                    <w:r w:rsidRPr="000E7DE2">
                      <w:delText>1.0 - 10.0</w:delText>
                    </w:r>
                  </w:del>
                </w:p>
              </w:tc>
              <w:tc>
                <w:tcPr>
                  <w:tcW w:w="2016" w:type="dxa"/>
                </w:tcPr>
                <w:p w14:paraId="2CB19C78" w14:textId="77777777" w:rsidR="000E7DE2" w:rsidRPr="000E7DE2" w:rsidRDefault="000E7DE2" w:rsidP="000E7DE2">
                  <w:pPr>
                    <w:spacing w:after="0" w:line="240" w:lineRule="auto"/>
                    <w:rPr>
                      <w:del w:id="605" w:author="Haziq Jamil" w:date="2025-03-06T17:08:00Z" w16du:dateUtc="2025-03-06T09:08:00Z"/>
                    </w:rPr>
                  </w:pPr>
                  <w:del w:id="606" w:author="Haziq Jamil" w:date="2025-03-06T17:08:00Z" w16du:dateUtc="2025-03-06T09:08:00Z">
                    <w:r w:rsidRPr="000E7DE2">
                      <w:delText>2.0 - 7.0</w:delText>
                    </w:r>
                  </w:del>
                </w:p>
              </w:tc>
              <w:tc>
                <w:tcPr>
                  <w:tcW w:w="2045" w:type="dxa"/>
                </w:tcPr>
                <w:p w14:paraId="34CC7E23" w14:textId="77777777" w:rsidR="000E7DE2" w:rsidRPr="000E7DE2" w:rsidRDefault="000E7DE2" w:rsidP="000E7DE2">
                  <w:pPr>
                    <w:spacing w:after="0" w:line="240" w:lineRule="auto"/>
                    <w:rPr>
                      <w:del w:id="607" w:author="Haziq Jamil" w:date="2025-03-06T17:08:00Z" w16du:dateUtc="2025-03-06T09:08:00Z"/>
                    </w:rPr>
                  </w:pPr>
                  <w:del w:id="608" w:author="Haziq Jamil" w:date="2025-03-06T17:08:00Z" w16du:dateUtc="2025-03-06T09:08:00Z">
                    <w:r w:rsidRPr="000E7DE2">
                      <w:delText>2.0 - 7.0</w:delText>
                    </w:r>
                  </w:del>
                </w:p>
              </w:tc>
            </w:tr>
            <w:tr w:rsidR="000E7DE2" w:rsidRPr="000E7DE2" w14:paraId="19B22254" w14:textId="77777777" w:rsidTr="00766EA7">
              <w:trPr>
                <w:trHeight w:val="20"/>
                <w:del w:id="609" w:author="Haziq Jamil" w:date="2025-03-06T17:08:00Z" w16du:dateUtc="2025-03-06T09:08:00Z"/>
              </w:trPr>
              <w:tc>
                <w:tcPr>
                  <w:tcW w:w="2262" w:type="dxa"/>
                </w:tcPr>
                <w:p w14:paraId="0EABECD7" w14:textId="77777777" w:rsidR="000E7DE2" w:rsidRPr="000E7DE2" w:rsidRDefault="000E7DE2" w:rsidP="000E7DE2">
                  <w:pPr>
                    <w:spacing w:after="0" w:line="240" w:lineRule="auto"/>
                    <w:rPr>
                      <w:del w:id="610" w:author="Haziq Jamil" w:date="2025-03-06T17:08:00Z" w16du:dateUtc="2025-03-06T09:08:00Z"/>
                    </w:rPr>
                  </w:pPr>
                  <w:del w:id="611" w:author="Haziq Jamil" w:date="2025-03-06T17:08:00Z" w16du:dateUtc="2025-03-06T09:08:00Z">
                    <w:r w:rsidRPr="000E7DE2">
                      <w:delText>    Median (Q1, Q3)</w:delText>
                    </w:r>
                  </w:del>
                </w:p>
              </w:tc>
              <w:tc>
                <w:tcPr>
                  <w:tcW w:w="833" w:type="dxa"/>
                </w:tcPr>
                <w:p w14:paraId="74A9B1D8" w14:textId="77777777" w:rsidR="000E7DE2" w:rsidRPr="000E7DE2" w:rsidRDefault="000E7DE2" w:rsidP="000E7DE2">
                  <w:pPr>
                    <w:spacing w:after="0" w:line="240" w:lineRule="auto"/>
                    <w:rPr>
                      <w:del w:id="612" w:author="Haziq Jamil" w:date="2025-03-06T17:08:00Z" w16du:dateUtc="2025-03-06T09:08:00Z"/>
                    </w:rPr>
                  </w:pPr>
                  <w:del w:id="613" w:author="Haziq Jamil" w:date="2025-03-06T17:08:00Z" w16du:dateUtc="2025-03-06T09:08:00Z">
                    <w:r w:rsidRPr="000E7DE2">
                      <w:br/>
                    </w:r>
                  </w:del>
                </w:p>
              </w:tc>
              <w:tc>
                <w:tcPr>
                  <w:tcW w:w="2016" w:type="dxa"/>
                </w:tcPr>
                <w:p w14:paraId="2D189F16" w14:textId="77777777" w:rsidR="000E7DE2" w:rsidRPr="000E7DE2" w:rsidRDefault="000E7DE2" w:rsidP="000E7DE2">
                  <w:pPr>
                    <w:spacing w:after="0" w:line="240" w:lineRule="auto"/>
                    <w:rPr>
                      <w:del w:id="614" w:author="Haziq Jamil" w:date="2025-03-06T17:08:00Z" w16du:dateUtc="2025-03-06T09:08:00Z"/>
                    </w:rPr>
                  </w:pPr>
                  <w:del w:id="615" w:author="Haziq Jamil" w:date="2025-03-06T17:08:00Z" w16du:dateUtc="2025-03-06T09:08:00Z">
                    <w:r w:rsidRPr="000E7DE2">
                      <w:delText>4.0 (4.0, 5.0)</w:delText>
                    </w:r>
                  </w:del>
                </w:p>
              </w:tc>
              <w:tc>
                <w:tcPr>
                  <w:tcW w:w="2554" w:type="dxa"/>
                </w:tcPr>
                <w:p w14:paraId="249BCCF6" w14:textId="77777777" w:rsidR="000E7DE2" w:rsidRPr="000E7DE2" w:rsidRDefault="000E7DE2" w:rsidP="000E7DE2">
                  <w:pPr>
                    <w:spacing w:after="0" w:line="240" w:lineRule="auto"/>
                    <w:rPr>
                      <w:del w:id="616" w:author="Haziq Jamil" w:date="2025-03-06T17:08:00Z" w16du:dateUtc="2025-03-06T09:08:00Z"/>
                    </w:rPr>
                  </w:pPr>
                  <w:del w:id="617" w:author="Haziq Jamil" w:date="2025-03-06T17:08:00Z" w16du:dateUtc="2025-03-06T09:08:00Z">
                    <w:r w:rsidRPr="000E7DE2">
                      <w:delText>4.0 (4.0, 5.0)</w:delText>
                    </w:r>
                  </w:del>
                </w:p>
              </w:tc>
              <w:tc>
                <w:tcPr>
                  <w:tcW w:w="2016" w:type="dxa"/>
                </w:tcPr>
                <w:p w14:paraId="0812B52A" w14:textId="77777777" w:rsidR="000E7DE2" w:rsidRPr="000E7DE2" w:rsidRDefault="000E7DE2" w:rsidP="000E7DE2">
                  <w:pPr>
                    <w:spacing w:after="0" w:line="240" w:lineRule="auto"/>
                    <w:rPr>
                      <w:del w:id="618" w:author="Haziq Jamil" w:date="2025-03-06T17:08:00Z" w16du:dateUtc="2025-03-06T09:08:00Z"/>
                    </w:rPr>
                  </w:pPr>
                  <w:del w:id="619" w:author="Haziq Jamil" w:date="2025-03-06T17:08:00Z" w16du:dateUtc="2025-03-06T09:08:00Z">
                    <w:r w:rsidRPr="000E7DE2">
                      <w:delText>4.0 (3.0, 4.0)</w:delText>
                    </w:r>
                  </w:del>
                </w:p>
              </w:tc>
              <w:tc>
                <w:tcPr>
                  <w:tcW w:w="2016" w:type="dxa"/>
                </w:tcPr>
                <w:p w14:paraId="50BCBDC9" w14:textId="77777777" w:rsidR="000E7DE2" w:rsidRPr="000E7DE2" w:rsidRDefault="000E7DE2" w:rsidP="000E7DE2">
                  <w:pPr>
                    <w:spacing w:after="0" w:line="240" w:lineRule="auto"/>
                    <w:rPr>
                      <w:del w:id="620" w:author="Haziq Jamil" w:date="2025-03-06T17:08:00Z" w16du:dateUtc="2025-03-06T09:08:00Z"/>
                    </w:rPr>
                  </w:pPr>
                  <w:del w:id="621" w:author="Haziq Jamil" w:date="2025-03-06T17:08:00Z" w16du:dateUtc="2025-03-06T09:08:00Z">
                    <w:r w:rsidRPr="000E7DE2">
                      <w:delText>4.0 (3.0, 4.0)</w:delText>
                    </w:r>
                  </w:del>
                </w:p>
              </w:tc>
              <w:tc>
                <w:tcPr>
                  <w:tcW w:w="2045" w:type="dxa"/>
                </w:tcPr>
                <w:p w14:paraId="73C9A454" w14:textId="77777777" w:rsidR="000E7DE2" w:rsidRPr="000E7DE2" w:rsidRDefault="000E7DE2" w:rsidP="000E7DE2">
                  <w:pPr>
                    <w:spacing w:after="0" w:line="240" w:lineRule="auto"/>
                    <w:rPr>
                      <w:del w:id="622" w:author="Haziq Jamil" w:date="2025-03-06T17:08:00Z" w16du:dateUtc="2025-03-06T09:08:00Z"/>
                    </w:rPr>
                  </w:pPr>
                  <w:del w:id="623" w:author="Haziq Jamil" w:date="2025-03-06T17:08:00Z" w16du:dateUtc="2025-03-06T09:08:00Z">
                    <w:r w:rsidRPr="000E7DE2">
                      <w:delText>5.0 (4.0, 5.0)</w:delText>
                    </w:r>
                  </w:del>
                </w:p>
              </w:tc>
            </w:tr>
            <w:tr w:rsidR="000E7DE2" w:rsidRPr="000E7DE2" w14:paraId="2F8605B6" w14:textId="77777777" w:rsidTr="00766EA7">
              <w:trPr>
                <w:trHeight w:val="20"/>
                <w:del w:id="624" w:author="Haziq Jamil" w:date="2025-03-06T17:08:00Z" w16du:dateUtc="2025-03-06T09:08:00Z"/>
              </w:trPr>
              <w:tc>
                <w:tcPr>
                  <w:tcW w:w="2262" w:type="dxa"/>
                </w:tcPr>
                <w:p w14:paraId="61DBB513" w14:textId="77777777" w:rsidR="000E7DE2" w:rsidRPr="000E7DE2" w:rsidRDefault="000E7DE2" w:rsidP="000E7DE2">
                  <w:pPr>
                    <w:spacing w:after="0" w:line="240" w:lineRule="auto"/>
                    <w:rPr>
                      <w:del w:id="625" w:author="Haziq Jamil" w:date="2025-03-06T17:08:00Z" w16du:dateUtc="2025-03-06T09:08:00Z"/>
                      <w:b/>
                      <w:bCs/>
                    </w:rPr>
                  </w:pPr>
                  <w:del w:id="626" w:author="Haziq Jamil" w:date="2025-03-06T17:08:00Z" w16du:dateUtc="2025-03-06T09:08:00Z">
                    <w:r w:rsidRPr="000E7DE2">
                      <w:rPr>
                        <w:b/>
                        <w:bCs/>
                      </w:rPr>
                      <w:delText>Number of bathrooms</w:delText>
                    </w:r>
                  </w:del>
                </w:p>
              </w:tc>
              <w:tc>
                <w:tcPr>
                  <w:tcW w:w="833" w:type="dxa"/>
                </w:tcPr>
                <w:p w14:paraId="44BE7B76" w14:textId="77777777" w:rsidR="000E7DE2" w:rsidRPr="000E7DE2" w:rsidRDefault="000E7DE2" w:rsidP="000E7DE2">
                  <w:pPr>
                    <w:spacing w:after="0" w:line="240" w:lineRule="auto"/>
                    <w:rPr>
                      <w:del w:id="627" w:author="Haziq Jamil" w:date="2025-03-06T17:08:00Z" w16du:dateUtc="2025-03-06T09:08:00Z"/>
                    </w:rPr>
                  </w:pPr>
                  <w:del w:id="628" w:author="Haziq Jamil" w:date="2025-03-06T17:08:00Z" w16du:dateUtc="2025-03-06T09:08:00Z">
                    <w:r w:rsidRPr="000E7DE2">
                      <w:delText>19,957</w:delText>
                    </w:r>
                  </w:del>
                </w:p>
              </w:tc>
              <w:tc>
                <w:tcPr>
                  <w:tcW w:w="2016" w:type="dxa"/>
                </w:tcPr>
                <w:p w14:paraId="5A932460" w14:textId="77777777" w:rsidR="000E7DE2" w:rsidRPr="000E7DE2" w:rsidRDefault="000E7DE2" w:rsidP="000E7DE2">
                  <w:pPr>
                    <w:spacing w:after="0" w:line="240" w:lineRule="auto"/>
                    <w:rPr>
                      <w:del w:id="629" w:author="Haziq Jamil" w:date="2025-03-06T17:08:00Z" w16du:dateUtc="2025-03-06T09:08:00Z"/>
                    </w:rPr>
                  </w:pPr>
                </w:p>
              </w:tc>
              <w:tc>
                <w:tcPr>
                  <w:tcW w:w="2554" w:type="dxa"/>
                </w:tcPr>
                <w:p w14:paraId="59E74DCA" w14:textId="77777777" w:rsidR="000E7DE2" w:rsidRPr="000E7DE2" w:rsidRDefault="000E7DE2" w:rsidP="000E7DE2">
                  <w:pPr>
                    <w:spacing w:after="0" w:line="240" w:lineRule="auto"/>
                    <w:rPr>
                      <w:del w:id="630" w:author="Haziq Jamil" w:date="2025-03-06T17:08:00Z" w16du:dateUtc="2025-03-06T09:08:00Z"/>
                    </w:rPr>
                  </w:pPr>
                </w:p>
              </w:tc>
              <w:tc>
                <w:tcPr>
                  <w:tcW w:w="2016" w:type="dxa"/>
                </w:tcPr>
                <w:p w14:paraId="19A03333" w14:textId="77777777" w:rsidR="000E7DE2" w:rsidRPr="000E7DE2" w:rsidRDefault="000E7DE2" w:rsidP="000E7DE2">
                  <w:pPr>
                    <w:spacing w:after="0" w:line="240" w:lineRule="auto"/>
                    <w:rPr>
                      <w:del w:id="631" w:author="Haziq Jamil" w:date="2025-03-06T17:08:00Z" w16du:dateUtc="2025-03-06T09:08:00Z"/>
                    </w:rPr>
                  </w:pPr>
                </w:p>
              </w:tc>
              <w:tc>
                <w:tcPr>
                  <w:tcW w:w="2016" w:type="dxa"/>
                </w:tcPr>
                <w:p w14:paraId="31D8E5D3" w14:textId="77777777" w:rsidR="000E7DE2" w:rsidRPr="000E7DE2" w:rsidRDefault="000E7DE2" w:rsidP="000E7DE2">
                  <w:pPr>
                    <w:spacing w:after="0" w:line="240" w:lineRule="auto"/>
                    <w:rPr>
                      <w:del w:id="632" w:author="Haziq Jamil" w:date="2025-03-06T17:08:00Z" w16du:dateUtc="2025-03-06T09:08:00Z"/>
                    </w:rPr>
                  </w:pPr>
                </w:p>
              </w:tc>
              <w:tc>
                <w:tcPr>
                  <w:tcW w:w="2045" w:type="dxa"/>
                </w:tcPr>
                <w:p w14:paraId="68F58F44" w14:textId="77777777" w:rsidR="000E7DE2" w:rsidRPr="000E7DE2" w:rsidRDefault="000E7DE2" w:rsidP="000E7DE2">
                  <w:pPr>
                    <w:spacing w:after="0" w:line="240" w:lineRule="auto"/>
                    <w:rPr>
                      <w:del w:id="633" w:author="Haziq Jamil" w:date="2025-03-06T17:08:00Z" w16du:dateUtc="2025-03-06T09:08:00Z"/>
                    </w:rPr>
                  </w:pPr>
                </w:p>
              </w:tc>
            </w:tr>
            <w:tr w:rsidR="000E7DE2" w:rsidRPr="000E7DE2" w14:paraId="391D58CE" w14:textId="77777777" w:rsidTr="00766EA7">
              <w:trPr>
                <w:trHeight w:val="20"/>
                <w:del w:id="634" w:author="Haziq Jamil" w:date="2025-03-06T17:08:00Z" w16du:dateUtc="2025-03-06T09:08:00Z"/>
              </w:trPr>
              <w:tc>
                <w:tcPr>
                  <w:tcW w:w="2262" w:type="dxa"/>
                </w:tcPr>
                <w:p w14:paraId="4395E112" w14:textId="77777777" w:rsidR="000E7DE2" w:rsidRPr="000E7DE2" w:rsidRDefault="000E7DE2" w:rsidP="000E7DE2">
                  <w:pPr>
                    <w:spacing w:after="0" w:line="240" w:lineRule="auto"/>
                    <w:rPr>
                      <w:del w:id="635" w:author="Haziq Jamil" w:date="2025-03-06T17:08:00Z" w16du:dateUtc="2025-03-06T09:08:00Z"/>
                    </w:rPr>
                  </w:pPr>
                  <w:del w:id="636" w:author="Haziq Jamil" w:date="2025-03-06T17:08:00Z" w16du:dateUtc="2025-03-06T09:08:00Z">
                    <w:r w:rsidRPr="000E7DE2">
                      <w:delText>    Mean (SD)</w:delText>
                    </w:r>
                  </w:del>
                </w:p>
              </w:tc>
              <w:tc>
                <w:tcPr>
                  <w:tcW w:w="833" w:type="dxa"/>
                </w:tcPr>
                <w:p w14:paraId="67E85417" w14:textId="77777777" w:rsidR="000E7DE2" w:rsidRPr="000E7DE2" w:rsidRDefault="000E7DE2" w:rsidP="000E7DE2">
                  <w:pPr>
                    <w:spacing w:after="0" w:line="240" w:lineRule="auto"/>
                    <w:rPr>
                      <w:del w:id="637" w:author="Haziq Jamil" w:date="2025-03-06T17:08:00Z" w16du:dateUtc="2025-03-06T09:08:00Z"/>
                    </w:rPr>
                  </w:pPr>
                </w:p>
              </w:tc>
              <w:tc>
                <w:tcPr>
                  <w:tcW w:w="2016" w:type="dxa"/>
                </w:tcPr>
                <w:p w14:paraId="56EEED6A" w14:textId="77777777" w:rsidR="000E7DE2" w:rsidRPr="000E7DE2" w:rsidRDefault="000E7DE2" w:rsidP="000E7DE2">
                  <w:pPr>
                    <w:spacing w:after="0" w:line="240" w:lineRule="auto"/>
                    <w:rPr>
                      <w:del w:id="638" w:author="Haziq Jamil" w:date="2025-03-06T17:08:00Z" w16du:dateUtc="2025-03-06T09:08:00Z"/>
                    </w:rPr>
                  </w:pPr>
                  <w:del w:id="639" w:author="Haziq Jamil" w:date="2025-03-06T17:08:00Z" w16du:dateUtc="2025-03-06T09:08:00Z">
                    <w:r w:rsidRPr="000E7DE2">
                      <w:delText>3.7 (1.2)</w:delText>
                    </w:r>
                  </w:del>
                </w:p>
              </w:tc>
              <w:tc>
                <w:tcPr>
                  <w:tcW w:w="2554" w:type="dxa"/>
                </w:tcPr>
                <w:p w14:paraId="2716ED67" w14:textId="77777777" w:rsidR="000E7DE2" w:rsidRPr="000E7DE2" w:rsidRDefault="000E7DE2" w:rsidP="000E7DE2">
                  <w:pPr>
                    <w:spacing w:after="0" w:line="240" w:lineRule="auto"/>
                    <w:rPr>
                      <w:del w:id="640" w:author="Haziq Jamil" w:date="2025-03-06T17:08:00Z" w16du:dateUtc="2025-03-06T09:08:00Z"/>
                    </w:rPr>
                  </w:pPr>
                  <w:del w:id="641" w:author="Haziq Jamil" w:date="2025-03-06T17:08:00Z" w16du:dateUtc="2025-03-06T09:08:00Z">
                    <w:r w:rsidRPr="000E7DE2">
                      <w:delText>3.7 (1.2)</w:delText>
                    </w:r>
                  </w:del>
                </w:p>
              </w:tc>
              <w:tc>
                <w:tcPr>
                  <w:tcW w:w="2016" w:type="dxa"/>
                </w:tcPr>
                <w:p w14:paraId="359E3F7E" w14:textId="77777777" w:rsidR="000E7DE2" w:rsidRPr="000E7DE2" w:rsidRDefault="000E7DE2" w:rsidP="000E7DE2">
                  <w:pPr>
                    <w:spacing w:after="0" w:line="240" w:lineRule="auto"/>
                    <w:rPr>
                      <w:del w:id="642" w:author="Haziq Jamil" w:date="2025-03-06T17:08:00Z" w16du:dateUtc="2025-03-06T09:08:00Z"/>
                    </w:rPr>
                  </w:pPr>
                  <w:del w:id="643" w:author="Haziq Jamil" w:date="2025-03-06T17:08:00Z" w16du:dateUtc="2025-03-06T09:08:00Z">
                    <w:r w:rsidRPr="000E7DE2">
                      <w:delText>3.3 (1.1)</w:delText>
                    </w:r>
                  </w:del>
                </w:p>
              </w:tc>
              <w:tc>
                <w:tcPr>
                  <w:tcW w:w="2016" w:type="dxa"/>
                </w:tcPr>
                <w:p w14:paraId="12F68BA9" w14:textId="77777777" w:rsidR="000E7DE2" w:rsidRPr="000E7DE2" w:rsidRDefault="000E7DE2" w:rsidP="000E7DE2">
                  <w:pPr>
                    <w:spacing w:after="0" w:line="240" w:lineRule="auto"/>
                    <w:rPr>
                      <w:del w:id="644" w:author="Haziq Jamil" w:date="2025-03-06T17:08:00Z" w16du:dateUtc="2025-03-06T09:08:00Z"/>
                    </w:rPr>
                  </w:pPr>
                  <w:del w:id="645" w:author="Haziq Jamil" w:date="2025-03-06T17:08:00Z" w16du:dateUtc="2025-03-06T09:08:00Z">
                    <w:r w:rsidRPr="000E7DE2">
                      <w:delText>3.3 (1.0)</w:delText>
                    </w:r>
                  </w:del>
                </w:p>
              </w:tc>
              <w:tc>
                <w:tcPr>
                  <w:tcW w:w="2045" w:type="dxa"/>
                </w:tcPr>
                <w:p w14:paraId="17587F6E" w14:textId="77777777" w:rsidR="000E7DE2" w:rsidRPr="000E7DE2" w:rsidRDefault="000E7DE2" w:rsidP="000E7DE2">
                  <w:pPr>
                    <w:spacing w:after="0" w:line="240" w:lineRule="auto"/>
                    <w:rPr>
                      <w:del w:id="646" w:author="Haziq Jamil" w:date="2025-03-06T17:08:00Z" w16du:dateUtc="2025-03-06T09:08:00Z"/>
                    </w:rPr>
                  </w:pPr>
                  <w:del w:id="647" w:author="Haziq Jamil" w:date="2025-03-06T17:08:00Z" w16du:dateUtc="2025-03-06T09:08:00Z">
                    <w:r w:rsidRPr="000E7DE2">
                      <w:delText>3.2 (1.5)</w:delText>
                    </w:r>
                  </w:del>
                </w:p>
              </w:tc>
            </w:tr>
            <w:tr w:rsidR="000E7DE2" w:rsidRPr="000E7DE2" w14:paraId="66D269AD" w14:textId="77777777" w:rsidTr="00766EA7">
              <w:trPr>
                <w:trHeight w:val="20"/>
                <w:del w:id="648" w:author="Haziq Jamil" w:date="2025-03-06T17:08:00Z" w16du:dateUtc="2025-03-06T09:08:00Z"/>
              </w:trPr>
              <w:tc>
                <w:tcPr>
                  <w:tcW w:w="2262" w:type="dxa"/>
                  <w:tcBorders>
                    <w:bottom w:val="nil"/>
                  </w:tcBorders>
                </w:tcPr>
                <w:p w14:paraId="35E4B95E" w14:textId="77777777" w:rsidR="000E7DE2" w:rsidRPr="000E7DE2" w:rsidRDefault="000E7DE2" w:rsidP="000E7DE2">
                  <w:pPr>
                    <w:spacing w:after="0" w:line="240" w:lineRule="auto"/>
                    <w:rPr>
                      <w:del w:id="649" w:author="Haziq Jamil" w:date="2025-03-06T17:08:00Z" w16du:dateUtc="2025-03-06T09:08:00Z"/>
                    </w:rPr>
                  </w:pPr>
                  <w:del w:id="650" w:author="Haziq Jamil" w:date="2025-03-06T17:08:00Z" w16du:dateUtc="2025-03-06T09:08:00Z">
                    <w:r w:rsidRPr="000E7DE2">
                      <w:delText>    Min - Max</w:delText>
                    </w:r>
                  </w:del>
                </w:p>
              </w:tc>
              <w:tc>
                <w:tcPr>
                  <w:tcW w:w="833" w:type="dxa"/>
                  <w:tcBorders>
                    <w:bottom w:val="nil"/>
                  </w:tcBorders>
                </w:tcPr>
                <w:p w14:paraId="22A81F85" w14:textId="77777777" w:rsidR="000E7DE2" w:rsidRPr="000E7DE2" w:rsidRDefault="000E7DE2" w:rsidP="000E7DE2">
                  <w:pPr>
                    <w:spacing w:after="0" w:line="240" w:lineRule="auto"/>
                    <w:rPr>
                      <w:del w:id="651" w:author="Haziq Jamil" w:date="2025-03-06T17:08:00Z" w16du:dateUtc="2025-03-06T09:08:00Z"/>
                    </w:rPr>
                  </w:pPr>
                </w:p>
              </w:tc>
              <w:tc>
                <w:tcPr>
                  <w:tcW w:w="2016" w:type="dxa"/>
                  <w:tcBorders>
                    <w:bottom w:val="nil"/>
                  </w:tcBorders>
                </w:tcPr>
                <w:p w14:paraId="26CDF906" w14:textId="77777777" w:rsidR="000E7DE2" w:rsidRPr="000E7DE2" w:rsidRDefault="000E7DE2" w:rsidP="000E7DE2">
                  <w:pPr>
                    <w:spacing w:after="0" w:line="240" w:lineRule="auto"/>
                    <w:rPr>
                      <w:del w:id="652" w:author="Haziq Jamil" w:date="2025-03-06T17:08:00Z" w16du:dateUtc="2025-03-06T09:08:00Z"/>
                    </w:rPr>
                  </w:pPr>
                  <w:del w:id="653" w:author="Haziq Jamil" w:date="2025-03-06T17:08:00Z" w16du:dateUtc="2025-03-06T09:08:00Z">
                    <w:r w:rsidRPr="000E7DE2">
                      <w:delText>1.0 - 11.0</w:delText>
                    </w:r>
                  </w:del>
                </w:p>
              </w:tc>
              <w:tc>
                <w:tcPr>
                  <w:tcW w:w="2554" w:type="dxa"/>
                  <w:tcBorders>
                    <w:bottom w:val="nil"/>
                  </w:tcBorders>
                </w:tcPr>
                <w:p w14:paraId="46D72E80" w14:textId="77777777" w:rsidR="000E7DE2" w:rsidRPr="000E7DE2" w:rsidRDefault="000E7DE2" w:rsidP="000E7DE2">
                  <w:pPr>
                    <w:spacing w:after="0" w:line="240" w:lineRule="auto"/>
                    <w:rPr>
                      <w:del w:id="654" w:author="Haziq Jamil" w:date="2025-03-06T17:08:00Z" w16du:dateUtc="2025-03-06T09:08:00Z"/>
                    </w:rPr>
                  </w:pPr>
                  <w:del w:id="655" w:author="Haziq Jamil" w:date="2025-03-06T17:08:00Z" w16du:dateUtc="2025-03-06T09:08:00Z">
                    <w:r w:rsidRPr="000E7DE2">
                      <w:delText>1.0 - 11.0</w:delText>
                    </w:r>
                  </w:del>
                </w:p>
              </w:tc>
              <w:tc>
                <w:tcPr>
                  <w:tcW w:w="2016" w:type="dxa"/>
                  <w:tcBorders>
                    <w:bottom w:val="nil"/>
                  </w:tcBorders>
                </w:tcPr>
                <w:p w14:paraId="481FBDBD" w14:textId="77777777" w:rsidR="000E7DE2" w:rsidRPr="000E7DE2" w:rsidRDefault="000E7DE2" w:rsidP="000E7DE2">
                  <w:pPr>
                    <w:spacing w:after="0" w:line="240" w:lineRule="auto"/>
                    <w:rPr>
                      <w:del w:id="656" w:author="Haziq Jamil" w:date="2025-03-06T17:08:00Z" w16du:dateUtc="2025-03-06T09:08:00Z"/>
                    </w:rPr>
                  </w:pPr>
                  <w:del w:id="657" w:author="Haziq Jamil" w:date="2025-03-06T17:08:00Z" w16du:dateUtc="2025-03-06T09:08:00Z">
                    <w:r w:rsidRPr="000E7DE2">
                      <w:delText>1.0 - 8.0</w:delText>
                    </w:r>
                  </w:del>
                </w:p>
              </w:tc>
              <w:tc>
                <w:tcPr>
                  <w:tcW w:w="2016" w:type="dxa"/>
                  <w:tcBorders>
                    <w:bottom w:val="nil"/>
                  </w:tcBorders>
                </w:tcPr>
                <w:p w14:paraId="04BEE251" w14:textId="77777777" w:rsidR="000E7DE2" w:rsidRPr="000E7DE2" w:rsidRDefault="000E7DE2" w:rsidP="000E7DE2">
                  <w:pPr>
                    <w:spacing w:after="0" w:line="240" w:lineRule="auto"/>
                    <w:rPr>
                      <w:del w:id="658" w:author="Haziq Jamil" w:date="2025-03-06T17:08:00Z" w16du:dateUtc="2025-03-06T09:08:00Z"/>
                    </w:rPr>
                  </w:pPr>
                  <w:del w:id="659" w:author="Haziq Jamil" w:date="2025-03-06T17:08:00Z" w16du:dateUtc="2025-03-06T09:08:00Z">
                    <w:r w:rsidRPr="000E7DE2">
                      <w:delText>1.0 - 7.0</w:delText>
                    </w:r>
                  </w:del>
                </w:p>
              </w:tc>
              <w:tc>
                <w:tcPr>
                  <w:tcW w:w="2045" w:type="dxa"/>
                  <w:tcBorders>
                    <w:bottom w:val="nil"/>
                  </w:tcBorders>
                </w:tcPr>
                <w:p w14:paraId="29FCEB0F" w14:textId="77777777" w:rsidR="000E7DE2" w:rsidRPr="000E7DE2" w:rsidRDefault="000E7DE2" w:rsidP="000E7DE2">
                  <w:pPr>
                    <w:spacing w:after="0" w:line="240" w:lineRule="auto"/>
                    <w:rPr>
                      <w:del w:id="660" w:author="Haziq Jamil" w:date="2025-03-06T17:08:00Z" w16du:dateUtc="2025-03-06T09:08:00Z"/>
                    </w:rPr>
                  </w:pPr>
                  <w:del w:id="661" w:author="Haziq Jamil" w:date="2025-03-06T17:08:00Z" w16du:dateUtc="2025-03-06T09:08:00Z">
                    <w:r w:rsidRPr="000E7DE2">
                      <w:delText>1.0 - 5.0</w:delText>
                    </w:r>
                  </w:del>
                </w:p>
              </w:tc>
            </w:tr>
            <w:tr w:rsidR="000E7DE2" w:rsidRPr="000E7DE2" w14:paraId="66DDD076" w14:textId="77777777" w:rsidTr="00766EA7">
              <w:trPr>
                <w:trHeight w:val="20"/>
                <w:del w:id="662" w:author="Haziq Jamil" w:date="2025-03-06T17:08:00Z" w16du:dateUtc="2025-03-06T09:08:00Z"/>
              </w:trPr>
              <w:tc>
                <w:tcPr>
                  <w:tcW w:w="2262" w:type="dxa"/>
                  <w:tcBorders>
                    <w:top w:val="nil"/>
                    <w:bottom w:val="single" w:sz="4" w:space="0" w:color="auto"/>
                  </w:tcBorders>
                </w:tcPr>
                <w:p w14:paraId="312CF9C6" w14:textId="77777777" w:rsidR="000E7DE2" w:rsidRPr="000E7DE2" w:rsidRDefault="000E7DE2" w:rsidP="000E7DE2">
                  <w:pPr>
                    <w:spacing w:after="0" w:line="240" w:lineRule="auto"/>
                    <w:rPr>
                      <w:del w:id="663" w:author="Haziq Jamil" w:date="2025-03-06T17:08:00Z" w16du:dateUtc="2025-03-06T09:08:00Z"/>
                    </w:rPr>
                  </w:pPr>
                  <w:del w:id="664" w:author="Haziq Jamil" w:date="2025-03-06T17:08:00Z" w16du:dateUtc="2025-03-06T09:08:00Z">
                    <w:r w:rsidRPr="000E7DE2">
                      <w:delText>    Median (Q1, Q3)</w:delText>
                    </w:r>
                  </w:del>
                </w:p>
              </w:tc>
              <w:tc>
                <w:tcPr>
                  <w:tcW w:w="833" w:type="dxa"/>
                  <w:tcBorders>
                    <w:top w:val="nil"/>
                    <w:bottom w:val="single" w:sz="4" w:space="0" w:color="auto"/>
                  </w:tcBorders>
                </w:tcPr>
                <w:p w14:paraId="2576F84C" w14:textId="77777777" w:rsidR="000E7DE2" w:rsidRPr="000E7DE2" w:rsidRDefault="000E7DE2" w:rsidP="000E7DE2">
                  <w:pPr>
                    <w:spacing w:after="0" w:line="240" w:lineRule="auto"/>
                    <w:rPr>
                      <w:del w:id="665" w:author="Haziq Jamil" w:date="2025-03-06T17:08:00Z" w16du:dateUtc="2025-03-06T09:08:00Z"/>
                    </w:rPr>
                  </w:pPr>
                  <w:del w:id="666" w:author="Haziq Jamil" w:date="2025-03-06T17:08:00Z" w16du:dateUtc="2025-03-06T09:08:00Z">
                    <w:r w:rsidRPr="000E7DE2">
                      <w:br/>
                    </w:r>
                  </w:del>
                </w:p>
              </w:tc>
              <w:tc>
                <w:tcPr>
                  <w:tcW w:w="2016" w:type="dxa"/>
                  <w:tcBorders>
                    <w:top w:val="nil"/>
                    <w:bottom w:val="single" w:sz="4" w:space="0" w:color="auto"/>
                  </w:tcBorders>
                </w:tcPr>
                <w:p w14:paraId="60204D81" w14:textId="77777777" w:rsidR="000E7DE2" w:rsidRPr="000E7DE2" w:rsidRDefault="000E7DE2" w:rsidP="000E7DE2">
                  <w:pPr>
                    <w:spacing w:after="0" w:line="240" w:lineRule="auto"/>
                    <w:rPr>
                      <w:del w:id="667" w:author="Haziq Jamil" w:date="2025-03-06T17:08:00Z" w16du:dateUtc="2025-03-06T09:08:00Z"/>
                    </w:rPr>
                  </w:pPr>
                  <w:del w:id="668" w:author="Haziq Jamil" w:date="2025-03-06T17:08:00Z" w16du:dateUtc="2025-03-06T09:08:00Z">
                    <w:r w:rsidRPr="000E7DE2">
                      <w:delText>3.0 (3.0, 4.0)</w:delText>
                    </w:r>
                  </w:del>
                </w:p>
              </w:tc>
              <w:tc>
                <w:tcPr>
                  <w:tcW w:w="2554" w:type="dxa"/>
                  <w:tcBorders>
                    <w:top w:val="nil"/>
                    <w:bottom w:val="single" w:sz="4" w:space="0" w:color="auto"/>
                  </w:tcBorders>
                </w:tcPr>
                <w:p w14:paraId="524A3C28" w14:textId="77777777" w:rsidR="000E7DE2" w:rsidRPr="000E7DE2" w:rsidRDefault="000E7DE2" w:rsidP="000E7DE2">
                  <w:pPr>
                    <w:spacing w:after="0" w:line="240" w:lineRule="auto"/>
                    <w:rPr>
                      <w:del w:id="669" w:author="Haziq Jamil" w:date="2025-03-06T17:08:00Z" w16du:dateUtc="2025-03-06T09:08:00Z"/>
                    </w:rPr>
                  </w:pPr>
                  <w:del w:id="670" w:author="Haziq Jamil" w:date="2025-03-06T17:08:00Z" w16du:dateUtc="2025-03-06T09:08:00Z">
                    <w:r w:rsidRPr="000E7DE2">
                      <w:delText>3.0 (3.0, 4.0)</w:delText>
                    </w:r>
                  </w:del>
                </w:p>
              </w:tc>
              <w:tc>
                <w:tcPr>
                  <w:tcW w:w="2016" w:type="dxa"/>
                  <w:tcBorders>
                    <w:top w:val="nil"/>
                    <w:bottom w:val="single" w:sz="4" w:space="0" w:color="auto"/>
                  </w:tcBorders>
                </w:tcPr>
                <w:p w14:paraId="04F2B2C3" w14:textId="77777777" w:rsidR="000E7DE2" w:rsidRPr="000E7DE2" w:rsidRDefault="000E7DE2" w:rsidP="000E7DE2">
                  <w:pPr>
                    <w:spacing w:after="0" w:line="240" w:lineRule="auto"/>
                    <w:rPr>
                      <w:del w:id="671" w:author="Haziq Jamil" w:date="2025-03-06T17:08:00Z" w16du:dateUtc="2025-03-06T09:08:00Z"/>
                    </w:rPr>
                  </w:pPr>
                  <w:del w:id="672" w:author="Haziq Jamil" w:date="2025-03-06T17:08:00Z" w16du:dateUtc="2025-03-06T09:08:00Z">
                    <w:r w:rsidRPr="000E7DE2">
                      <w:delText>3.0 (3.0, 4.0)</w:delText>
                    </w:r>
                  </w:del>
                </w:p>
              </w:tc>
              <w:tc>
                <w:tcPr>
                  <w:tcW w:w="2016" w:type="dxa"/>
                  <w:tcBorders>
                    <w:top w:val="nil"/>
                    <w:bottom w:val="single" w:sz="4" w:space="0" w:color="auto"/>
                  </w:tcBorders>
                </w:tcPr>
                <w:p w14:paraId="6DC0895A" w14:textId="77777777" w:rsidR="000E7DE2" w:rsidRPr="000E7DE2" w:rsidRDefault="000E7DE2" w:rsidP="000E7DE2">
                  <w:pPr>
                    <w:spacing w:after="0" w:line="240" w:lineRule="auto"/>
                    <w:rPr>
                      <w:del w:id="673" w:author="Haziq Jamil" w:date="2025-03-06T17:08:00Z" w16du:dateUtc="2025-03-06T09:08:00Z"/>
                    </w:rPr>
                  </w:pPr>
                  <w:del w:id="674" w:author="Haziq Jamil" w:date="2025-03-06T17:08:00Z" w16du:dateUtc="2025-03-06T09:08:00Z">
                    <w:r w:rsidRPr="000E7DE2">
                      <w:delText>3.0 (2.0, 4.0)</w:delText>
                    </w:r>
                  </w:del>
                </w:p>
              </w:tc>
              <w:tc>
                <w:tcPr>
                  <w:tcW w:w="2045" w:type="dxa"/>
                  <w:tcBorders>
                    <w:top w:val="nil"/>
                    <w:bottom w:val="single" w:sz="4" w:space="0" w:color="auto"/>
                  </w:tcBorders>
                </w:tcPr>
                <w:p w14:paraId="0E622979" w14:textId="77777777" w:rsidR="000E7DE2" w:rsidRPr="000E7DE2" w:rsidRDefault="000E7DE2" w:rsidP="000E7DE2">
                  <w:pPr>
                    <w:spacing w:after="0" w:line="240" w:lineRule="auto"/>
                    <w:rPr>
                      <w:del w:id="675" w:author="Haziq Jamil" w:date="2025-03-06T17:08:00Z" w16du:dateUtc="2025-03-06T09:08:00Z"/>
                    </w:rPr>
                  </w:pPr>
                  <w:del w:id="676" w:author="Haziq Jamil" w:date="2025-03-06T17:08:00Z" w16du:dateUtc="2025-03-06T09:08:00Z">
                    <w:r w:rsidRPr="000E7DE2">
                      <w:delText>2.0 (2.0, 5.0)</w:delText>
                    </w:r>
                  </w:del>
                </w:p>
              </w:tc>
            </w:tr>
            <w:tr w:rsidR="000E7DE2" w:rsidRPr="000E7DE2" w14:paraId="353E7CE2" w14:textId="77777777" w:rsidTr="00766EA7">
              <w:trPr>
                <w:trHeight w:val="20"/>
                <w:del w:id="677" w:author="Haziq Jamil" w:date="2025-03-06T17:08:00Z" w16du:dateUtc="2025-03-06T09:08:00Z"/>
              </w:trPr>
              <w:tc>
                <w:tcPr>
                  <w:tcW w:w="13742" w:type="dxa"/>
                  <w:gridSpan w:val="7"/>
                  <w:tcBorders>
                    <w:top w:val="single" w:sz="4" w:space="0" w:color="auto"/>
                  </w:tcBorders>
                </w:tcPr>
                <w:p w14:paraId="66931FF9" w14:textId="77777777" w:rsidR="000E7DE2" w:rsidRPr="000E7DE2" w:rsidRDefault="000E7DE2" w:rsidP="000E7DE2">
                  <w:pPr>
                    <w:spacing w:after="0" w:line="240" w:lineRule="auto"/>
                    <w:rPr>
                      <w:del w:id="678" w:author="Haziq Jamil" w:date="2025-03-06T17:08:00Z" w16du:dateUtc="2025-03-06T09:08:00Z"/>
                    </w:rPr>
                  </w:pPr>
                  <w:del w:id="679" w:author="Haziq Jamil" w:date="2025-03-06T17:08:00Z" w16du:dateUtc="2025-03-06T09:08:00Z">
                    <w:r w:rsidRPr="000E7DE2">
                      <w:rPr>
                        <w:vertAlign w:val="superscript"/>
                      </w:rPr>
                      <w:delText>1</w:delText>
                    </w:r>
                    <w:r w:rsidRPr="000E7DE2">
                      <w:delText xml:space="preserve"> n (%)</w:delText>
                    </w:r>
                  </w:del>
                </w:p>
              </w:tc>
            </w:tr>
          </w:tbl>
          <w:p w14:paraId="3949B362" w14:textId="77777777" w:rsidR="000E7DE2" w:rsidRPr="000E7DE2" w:rsidRDefault="000E7DE2" w:rsidP="000E7DE2">
            <w:pPr>
              <w:rPr>
                <w:del w:id="680" w:author="Haziq Jamil" w:date="2025-03-06T17:08:00Z" w16du:dateUtc="2025-03-06T09:08:00Z"/>
              </w:rPr>
            </w:pPr>
          </w:p>
        </w:tc>
      </w:tr>
    </w:tbl>
    <w:p w14:paraId="796DE842" w14:textId="77777777" w:rsidR="000E7DE2" w:rsidRDefault="000E7DE2">
      <w:pPr>
        <w:rPr>
          <w:del w:id="681" w:author="Haziq Jamil" w:date="2025-03-06T17:08:00Z" w16du:dateUtc="2025-03-06T09:08:00Z"/>
        </w:rPr>
      </w:pPr>
    </w:p>
    <w:p w14:paraId="08741A80" w14:textId="77777777" w:rsidR="000E7DE2" w:rsidRDefault="000E7DE2">
      <w:pPr>
        <w:rPr>
          <w:del w:id="682" w:author="Haziq Jamil" w:date="2025-03-06T17:08:00Z" w16du:dateUtc="2025-03-06T09:08:00Z"/>
        </w:rPr>
        <w:sectPr w:rsidR="000E7DE2" w:rsidSect="000E7DE2">
          <w:pgSz w:w="16838" w:h="11906" w:orient="landscape"/>
          <w:pgMar w:top="1440" w:right="1440" w:bottom="1440" w:left="1440" w:header="708" w:footer="708" w:gutter="0"/>
          <w:lnNumType w:countBy="1" w:restart="continuous"/>
          <w:cols w:space="708"/>
          <w:docGrid w:linePitch="360"/>
        </w:sectPr>
      </w:pPr>
      <w:del w:id="683" w:author="Haziq Jamil" w:date="2025-03-06T17:08:00Z" w16du:dateUtc="2025-03-06T09:08:00Z">
        <w:r>
          <w:br w:type="page"/>
        </w:r>
      </w:del>
    </w:p>
    <w:p w14:paraId="01AB2359" w14:textId="77777777" w:rsidR="009B5B4F" w:rsidRDefault="009B5B4F" w:rsidP="009B5B4F">
      <w:pPr>
        <w:pStyle w:val="Heading2"/>
      </w:pPr>
      <w:r>
        <w:lastRenderedPageBreak/>
        <w:t>Spatial Information</w:t>
      </w:r>
    </w:p>
    <w:p w14:paraId="632FF80E" w14:textId="77777777" w:rsidR="009B5B4F" w:rsidRDefault="009B5B4F" w:rsidP="00236114">
      <w:r>
        <w:t xml:space="preserve">In Brunei Darussalam, the administrative areas are organised hierarchically into three levels. At the smallest level is the </w:t>
      </w:r>
      <w:r>
        <w:rPr>
          <w:i/>
          <w:iCs/>
        </w:rPr>
        <w:t>kampong</w:t>
      </w:r>
      <w:r>
        <w:t xml:space="preserve">, the Malay word for village. While a typical village refers to a traditional rural settlement, it is also used to describe an urbanised area located within or near the capital city or a town. It may even refer to a part of public housing estates. Several kampongs grouped together form a </w:t>
      </w:r>
      <w:r>
        <w:rPr>
          <w:i/>
          <w:iCs/>
        </w:rPr>
        <w:t>mukim</w:t>
      </w:r>
      <w:r>
        <w:t xml:space="preserve">, which serves as a sub-district administrative area. Finally, multiple mukims are nested within a </w:t>
      </w:r>
      <w:r>
        <w:rPr>
          <w:i/>
          <w:iCs/>
        </w:rPr>
        <w:t>district</w:t>
      </w:r>
      <w:r>
        <w:t>, the largest administrative unit, of which Brunei has four: Brunei-Muara, Belait, Tutong, and Temburong. In our data set, each property listing is associated with a specific kampong, mukim, and district, allowing for spatial analysis at different scales.</w:t>
      </w:r>
    </w:p>
    <w:p w14:paraId="424C217B" w14:textId="6E5C0638" w:rsidR="009B5B4F" w:rsidRDefault="009B5B4F" w:rsidP="009B5B4F">
      <w:r>
        <w:t xml:space="preserve">Importantly, the names of the kampongs, mukims, and districts have been harmonised with a standardised naming convention to ensure consistency across the data set. This also allows for ease of integration into Geographic Information Systems (GIS) software for spatial analysis and visualisation, namely the </w:t>
      </w:r>
      <w:r w:rsidRPr="001719B2">
        <w:rPr>
          <w:rStyle w:val="Verbatim"/>
          <w:rPrChange w:id="684" w:author="Haziq Jamil" w:date="2025-03-06T17:08:00Z" w16du:dateUtc="2025-03-06T09:08:00Z">
            <w:rPr>
              <w:rFonts w:ascii="Monaco" w:hAnsi="Monaco"/>
              <w:sz w:val="20"/>
            </w:rPr>
          </w:rPrChange>
        </w:rPr>
        <w:t>{bruneimap}</w:t>
      </w:r>
      <w:r>
        <w:t xml:space="preserve"> R package [</w:t>
      </w:r>
      <w:del w:id="685" w:author="Haziq Jamil" w:date="2025-03-06T17:08:00Z" w16du:dateUtc="2025-03-06T09:08:00Z">
        <w:r w:rsidR="00474C2D">
          <w:delText>12</w:delText>
        </w:r>
      </w:del>
      <w:ins w:id="686" w:author="Haziq Jamil" w:date="2025-03-06T17:08:00Z" w16du:dateUtc="2025-03-06T09:08:00Z">
        <w:r>
          <w:t>6</w:t>
        </w:r>
      </w:ins>
      <w:r>
        <w:t>].</w:t>
      </w:r>
    </w:p>
    <w:tbl>
      <w:tblPr>
        <w:tblW w:w="5000" w:type="pct"/>
        <w:tblLayout w:type="fixed"/>
        <w:tblLook w:val="0000" w:firstRow="0" w:lastRow="0" w:firstColumn="0" w:lastColumn="0" w:noHBand="0" w:noVBand="0"/>
      </w:tblPr>
      <w:tblGrid>
        <w:gridCol w:w="9026"/>
      </w:tblGrid>
      <w:tr w:rsidR="009B5B4F" w14:paraId="2D8EDFBA" w14:textId="77777777" w:rsidTr="00236114">
        <w:tc>
          <w:tcPr>
            <w:tcW w:w="7920" w:type="dxa"/>
          </w:tcPr>
          <w:p w14:paraId="5B677CD1" w14:textId="77777777" w:rsidR="00474C2D" w:rsidRDefault="00474C2D" w:rsidP="00766EA7">
            <w:pPr>
              <w:jc w:val="center"/>
              <w:rPr>
                <w:del w:id="687" w:author="Haziq Jamil" w:date="2025-03-06T17:08:00Z" w16du:dateUtc="2025-03-06T09:08:00Z"/>
              </w:rPr>
            </w:pPr>
            <w:bookmarkStart w:id="688" w:name="fig-spatial"/>
            <w:del w:id="689" w:author="Haziq Jamil" w:date="2025-03-06T17:08:00Z" w16du:dateUtc="2025-03-06T09:08:00Z">
              <w:r>
                <w:rPr>
                  <w:noProof/>
                </w:rPr>
                <w:drawing>
                  <wp:inline distT="0" distB="0" distL="0" distR="0" wp14:anchorId="2C2C3C1D" wp14:editId="380AE460">
                    <wp:extent cx="5727700" cy="4091214"/>
                    <wp:effectExtent l="0" t="0" r="0" b="0"/>
                    <wp:docPr id="28" name="Picture"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map of the united states&#10;&#10;Description automatically generated"/>
                            <pic:cNvPicPr>
                              <a:picLocks noChangeAspect="1" noChangeArrowheads="1"/>
                            </pic:cNvPicPr>
                          </pic:nvPicPr>
                          <pic:blipFill>
                            <a:blip r:embed="rId15"/>
                            <a:stretch>
                              <a:fillRect/>
                            </a:stretch>
                          </pic:blipFill>
                          <pic:spPr bwMode="auto">
                            <a:xfrm>
                              <a:off x="0" y="0"/>
                              <a:ext cx="5727700" cy="4091214"/>
                            </a:xfrm>
                            <a:prstGeom prst="rect">
                              <a:avLst/>
                            </a:prstGeom>
                            <a:noFill/>
                            <a:ln w="9525">
                              <a:noFill/>
                              <a:headEnd/>
                              <a:tailEnd/>
                            </a:ln>
                          </pic:spPr>
                        </pic:pic>
                      </a:graphicData>
                    </a:graphic>
                  </wp:inline>
                </w:drawing>
              </w:r>
            </w:del>
          </w:p>
          <w:p w14:paraId="3E418231" w14:textId="735AB936" w:rsidR="009B5B4F" w:rsidRDefault="003D3951" w:rsidP="00236114">
            <w:pPr>
              <w:jc w:val="center"/>
              <w:rPr>
                <w:ins w:id="690" w:author="Haziq Jamil" w:date="2025-03-06T17:08:00Z" w16du:dateUtc="2025-03-06T09:08:00Z"/>
              </w:rPr>
            </w:pPr>
            <w:ins w:id="691" w:author="Haziq Jamil" w:date="2025-03-06T17:08:00Z" w16du:dateUtc="2025-03-06T09:08:00Z">
              <w:r>
                <w:rPr>
                  <w:noProof/>
                </w:rPr>
                <w:lastRenderedPageBreak/>
                <w:drawing>
                  <wp:inline distT="0" distB="0" distL="0" distR="0" wp14:anchorId="7A803E6E" wp14:editId="010B589C">
                    <wp:extent cx="4729480" cy="3378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manuscript_files/figure-docx/notebooks-analysis-fig-spatial-output-2.png"/>
                            <pic:cNvPicPr>
                              <a:picLocks noChangeAspect="1" noChangeArrowheads="1"/>
                            </pic:cNvPicPr>
                          </pic:nvPicPr>
                          <pic:blipFill>
                            <a:blip r:embed="rId16"/>
                            <a:stretch>
                              <a:fillRect/>
                            </a:stretch>
                          </pic:blipFill>
                          <pic:spPr bwMode="auto">
                            <a:xfrm>
                              <a:off x="0" y="0"/>
                              <a:ext cx="4850789" cy="3464849"/>
                            </a:xfrm>
                            <a:prstGeom prst="rect">
                              <a:avLst/>
                            </a:prstGeom>
                            <a:noFill/>
                            <a:ln w="9525">
                              <a:noFill/>
                              <a:headEnd/>
                              <a:tailEnd/>
                            </a:ln>
                          </pic:spPr>
                        </pic:pic>
                      </a:graphicData>
                    </a:graphic>
                  </wp:inline>
                </w:drawing>
              </w:r>
            </w:ins>
          </w:p>
          <w:p w14:paraId="722C6E42" w14:textId="77777777" w:rsidR="009B5B4F" w:rsidRDefault="009B5B4F" w:rsidP="00236114">
            <w:pPr>
              <w:spacing w:before="200"/>
            </w:pPr>
            <w:r>
              <w:t>Figure 1: Spatial distribution of median property prices by mukim.</w:t>
            </w:r>
          </w:p>
        </w:tc>
        <w:bookmarkEnd w:id="688"/>
      </w:tr>
      <w:bookmarkEnd w:id="136"/>
    </w:tbl>
    <w:p w14:paraId="5C7AF85D" w14:textId="1157E190" w:rsidR="000E7DE2" w:rsidRDefault="000E7DE2">
      <w:pPr>
        <w:rPr>
          <w:ins w:id="692" w:author="Haziq Jamil" w:date="2025-03-06T17:08:00Z" w16du:dateUtc="2025-03-06T09:08:00Z"/>
        </w:rPr>
        <w:sectPr w:rsidR="000E7DE2" w:rsidSect="002F1EA5">
          <w:headerReference w:type="even" r:id="rId17"/>
          <w:headerReference w:type="default" r:id="rId18"/>
          <w:footerReference w:type="even" r:id="rId19"/>
          <w:footerReference w:type="default" r:id="rId20"/>
          <w:headerReference w:type="first" r:id="rId21"/>
          <w:footerReference w:type="first" r:id="rId22"/>
          <w:pgSz w:w="11906" w:h="16838"/>
          <w:pgMar w:top="1440" w:right="1440" w:bottom="1440" w:left="1440" w:header="708" w:footer="708" w:gutter="0"/>
          <w:lnNumType w:countBy="1" w:restart="continuous"/>
          <w:cols w:space="708"/>
          <w:docGrid w:linePitch="360"/>
        </w:sectPr>
      </w:pPr>
    </w:p>
    <w:tbl>
      <w:tblPr>
        <w:tblW w:w="5000" w:type="pct"/>
        <w:tblLayout w:type="fixed"/>
        <w:tblLook w:val="0000" w:firstRow="0" w:lastRow="0" w:firstColumn="0" w:lastColumn="0" w:noHBand="0" w:noVBand="0"/>
      </w:tblPr>
      <w:tblGrid>
        <w:gridCol w:w="13958"/>
      </w:tblGrid>
      <w:tr w:rsidR="000E7DE2" w:rsidRPr="000E7DE2" w14:paraId="3080A235" w14:textId="77777777" w:rsidTr="000E7DE2">
        <w:trPr>
          <w:ins w:id="693" w:author="Haziq Jamil" w:date="2025-03-06T17:08:00Z" w16du:dateUtc="2025-03-06T09:08:00Z"/>
        </w:trPr>
        <w:tc>
          <w:tcPr>
            <w:tcW w:w="13958" w:type="dxa"/>
          </w:tcPr>
          <w:p w14:paraId="78EAD442" w14:textId="77777777" w:rsidR="000E7DE2" w:rsidRPr="000E7DE2" w:rsidRDefault="000E7DE2" w:rsidP="000E7DE2">
            <w:pPr>
              <w:rPr>
                <w:ins w:id="694" w:author="Haziq Jamil" w:date="2025-03-06T17:08:00Z" w16du:dateUtc="2025-03-06T09:08:00Z"/>
              </w:rPr>
            </w:pPr>
            <w:bookmarkStart w:id="695" w:name="tbl-summary"/>
            <w:ins w:id="696" w:author="Haziq Jamil" w:date="2025-03-06T17:08:00Z" w16du:dateUtc="2025-03-06T09:08:00Z">
              <w:r w:rsidRPr="000E7DE2">
                <w:lastRenderedPageBreak/>
                <w:t>Table 2: Summary of housing data.</w:t>
              </w:r>
            </w:ins>
          </w:p>
          <w:tbl>
            <w:tblPr>
              <w:tblStyle w:val="Table"/>
              <w:tblW w:w="0" w:type="auto"/>
              <w:jc w:val="center"/>
              <w:tblCellMar>
                <w:left w:w="60" w:type="dxa"/>
                <w:right w:w="60" w:type="dxa"/>
              </w:tblCellMar>
              <w:tblLook w:val="0000" w:firstRow="0" w:lastRow="0" w:firstColumn="0" w:lastColumn="0" w:noHBand="0" w:noVBand="0"/>
            </w:tblPr>
            <w:tblGrid>
              <w:gridCol w:w="2835"/>
              <w:gridCol w:w="920"/>
              <w:gridCol w:w="1788"/>
              <w:gridCol w:w="1789"/>
              <w:gridCol w:w="1788"/>
              <w:gridCol w:w="1789"/>
              <w:gridCol w:w="1789"/>
            </w:tblGrid>
            <w:tr w:rsidR="00147BC8" w14:paraId="6F7E4AF0" w14:textId="77777777" w:rsidTr="00147BC8">
              <w:trPr>
                <w:cantSplit/>
                <w:tblHeader/>
                <w:jc w:val="center"/>
                <w:ins w:id="697" w:author="Haziq Jamil" w:date="2025-03-06T17:08:00Z" w16du:dateUtc="2025-03-06T09:08:00Z"/>
              </w:trPr>
              <w:tc>
                <w:tcPr>
                  <w:tcW w:w="2835" w:type="dxa"/>
                  <w:tcBorders>
                    <w:top w:val="single" w:sz="16" w:space="0" w:color="D3D3D3"/>
                    <w:left w:val="single" w:sz="0" w:space="0" w:color="D3D3D3"/>
                    <w:bottom w:val="single" w:sz="16" w:space="0" w:color="D3D3D3"/>
                  </w:tcBorders>
                </w:tcPr>
                <w:bookmarkEnd w:id="695"/>
                <w:p w14:paraId="05CE657E" w14:textId="77777777" w:rsidR="00147BC8" w:rsidRDefault="00147BC8" w:rsidP="00147BC8">
                  <w:pPr>
                    <w:keepNext/>
                    <w:spacing w:after="60"/>
                    <w:rPr>
                      <w:ins w:id="698" w:author="Haziq Jamil" w:date="2025-03-06T17:08:00Z" w16du:dateUtc="2025-03-06T09:08:00Z"/>
                    </w:rPr>
                  </w:pPr>
                  <w:ins w:id="699" w:author="Haziq Jamil" w:date="2025-03-06T17:08:00Z" w16du:dateUtc="2025-03-06T09:08:00Z">
                    <w:r>
                      <w:rPr>
                        <w:rFonts w:ascii="Calibri" w:hAnsi="Calibri"/>
                        <w:b/>
                        <w:sz w:val="20"/>
                      </w:rPr>
                      <w:t>Variable</w:t>
                    </w:r>
                  </w:ins>
                </w:p>
              </w:tc>
              <w:tc>
                <w:tcPr>
                  <w:tcW w:w="920" w:type="dxa"/>
                  <w:tcBorders>
                    <w:top w:val="single" w:sz="16" w:space="0" w:color="D3D3D3"/>
                    <w:bottom w:val="single" w:sz="16" w:space="0" w:color="D3D3D3"/>
                  </w:tcBorders>
                </w:tcPr>
                <w:p w14:paraId="5A18510A" w14:textId="77777777" w:rsidR="00147BC8" w:rsidRDefault="00147BC8" w:rsidP="00147BC8">
                  <w:pPr>
                    <w:keepNext/>
                    <w:spacing w:after="60"/>
                    <w:jc w:val="center"/>
                    <w:rPr>
                      <w:ins w:id="700" w:author="Haziq Jamil" w:date="2025-03-06T17:08:00Z" w16du:dateUtc="2025-03-06T09:08:00Z"/>
                    </w:rPr>
                  </w:pPr>
                  <w:ins w:id="701" w:author="Haziq Jamil" w:date="2025-03-06T17:08:00Z" w16du:dateUtc="2025-03-06T09:08:00Z">
                    <w:r>
                      <w:rPr>
                        <w:rFonts w:ascii="Calibri" w:hAnsi="Calibri"/>
                        <w:b/>
                        <w:sz w:val="20"/>
                      </w:rPr>
                      <w:t>N</w:t>
                    </w:r>
                  </w:ins>
                </w:p>
              </w:tc>
              <w:tc>
                <w:tcPr>
                  <w:tcW w:w="1788" w:type="dxa"/>
                  <w:tcBorders>
                    <w:top w:val="single" w:sz="16" w:space="0" w:color="D3D3D3"/>
                    <w:bottom w:val="single" w:sz="16" w:space="0" w:color="D3D3D3"/>
                  </w:tcBorders>
                </w:tcPr>
                <w:p w14:paraId="0E9E80DD" w14:textId="77777777" w:rsidR="00147BC8" w:rsidRDefault="00147BC8" w:rsidP="00147BC8">
                  <w:pPr>
                    <w:keepNext/>
                    <w:spacing w:after="60"/>
                    <w:jc w:val="center"/>
                    <w:rPr>
                      <w:ins w:id="702" w:author="Haziq Jamil" w:date="2025-03-06T17:08:00Z" w16du:dateUtc="2025-03-06T09:08:00Z"/>
                      <w:rFonts w:ascii="Calibri" w:hAnsi="Calibri"/>
                      <w:sz w:val="20"/>
                    </w:rPr>
                  </w:pPr>
                  <w:ins w:id="703" w:author="Haziq Jamil" w:date="2025-03-06T17:08:00Z" w16du:dateUtc="2025-03-06T09:08:00Z">
                    <w:r>
                      <w:rPr>
                        <w:rFonts w:ascii="Calibri" w:hAnsi="Calibri"/>
                        <w:b/>
                        <w:sz w:val="20"/>
                      </w:rPr>
                      <w:t>Overall</w:t>
                    </w:r>
                    <w:r>
                      <w:rPr>
                        <w:rFonts w:ascii="Calibri" w:hAnsi="Calibri"/>
                        <w:sz w:val="20"/>
                      </w:rPr>
                      <w:t xml:space="preserve"> </w:t>
                    </w:r>
                  </w:ins>
                </w:p>
                <w:p w14:paraId="71E9C44C" w14:textId="7B5F35C3" w:rsidR="00147BC8" w:rsidRDefault="00147BC8" w:rsidP="00147BC8">
                  <w:pPr>
                    <w:keepNext/>
                    <w:spacing w:after="60"/>
                    <w:jc w:val="center"/>
                    <w:rPr>
                      <w:ins w:id="704" w:author="Haziq Jamil" w:date="2025-03-06T17:08:00Z" w16du:dateUtc="2025-03-06T09:08:00Z"/>
                    </w:rPr>
                  </w:pPr>
                  <w:ins w:id="705" w:author="Haziq Jamil" w:date="2025-03-06T17:08:00Z" w16du:dateUtc="2025-03-06T09:08:00Z">
                    <w:r>
                      <w:rPr>
                        <w:rFonts w:ascii="Calibri" w:hAnsi="Calibri"/>
                        <w:sz w:val="20"/>
                      </w:rPr>
                      <w:t>N = 31,116</w:t>
                    </w:r>
                    <w:r>
                      <w:rPr>
                        <w:rFonts w:ascii="Calibri" w:hAnsi="Calibri"/>
                        <w:i/>
                        <w:sz w:val="20"/>
                        <w:vertAlign w:val="superscript"/>
                      </w:rPr>
                      <w:t>1</w:t>
                    </w:r>
                  </w:ins>
                </w:p>
              </w:tc>
              <w:tc>
                <w:tcPr>
                  <w:tcW w:w="1789" w:type="dxa"/>
                  <w:tcBorders>
                    <w:top w:val="single" w:sz="16" w:space="0" w:color="D3D3D3"/>
                    <w:bottom w:val="single" w:sz="16" w:space="0" w:color="D3D3D3"/>
                  </w:tcBorders>
                </w:tcPr>
                <w:p w14:paraId="7CDCED41" w14:textId="77777777" w:rsidR="00147BC8" w:rsidRDefault="00147BC8" w:rsidP="00147BC8">
                  <w:pPr>
                    <w:keepNext/>
                    <w:spacing w:after="60"/>
                    <w:jc w:val="center"/>
                    <w:rPr>
                      <w:ins w:id="706" w:author="Haziq Jamil" w:date="2025-03-06T17:08:00Z" w16du:dateUtc="2025-03-06T09:08:00Z"/>
                      <w:rFonts w:ascii="Calibri" w:hAnsi="Calibri"/>
                      <w:sz w:val="20"/>
                    </w:rPr>
                  </w:pPr>
                  <w:ins w:id="707" w:author="Haziq Jamil" w:date="2025-03-06T17:08:00Z" w16du:dateUtc="2025-03-06T09:08:00Z">
                    <w:r>
                      <w:rPr>
                        <w:rFonts w:ascii="Calibri" w:hAnsi="Calibri"/>
                        <w:b/>
                        <w:sz w:val="20"/>
                      </w:rPr>
                      <w:t>Brunei-Muara</w:t>
                    </w:r>
                    <w:r>
                      <w:rPr>
                        <w:rFonts w:ascii="Calibri" w:hAnsi="Calibri"/>
                        <w:sz w:val="20"/>
                      </w:rPr>
                      <w:t xml:space="preserve"> </w:t>
                    </w:r>
                  </w:ins>
                </w:p>
                <w:p w14:paraId="301C8561" w14:textId="35CFB845" w:rsidR="00147BC8" w:rsidRDefault="00147BC8" w:rsidP="00147BC8">
                  <w:pPr>
                    <w:keepNext/>
                    <w:spacing w:after="60"/>
                    <w:jc w:val="center"/>
                    <w:rPr>
                      <w:ins w:id="708" w:author="Haziq Jamil" w:date="2025-03-06T17:08:00Z" w16du:dateUtc="2025-03-06T09:08:00Z"/>
                    </w:rPr>
                  </w:pPr>
                  <w:ins w:id="709" w:author="Haziq Jamil" w:date="2025-03-06T17:08:00Z" w16du:dateUtc="2025-03-06T09:08:00Z">
                    <w:r>
                      <w:rPr>
                        <w:rFonts w:ascii="Calibri" w:hAnsi="Calibri"/>
                        <w:sz w:val="20"/>
                      </w:rPr>
                      <w:t>N = 28,570</w:t>
                    </w:r>
                    <w:r>
                      <w:rPr>
                        <w:rFonts w:ascii="Calibri" w:hAnsi="Calibri"/>
                        <w:i/>
                        <w:sz w:val="20"/>
                        <w:vertAlign w:val="superscript"/>
                      </w:rPr>
                      <w:t>1</w:t>
                    </w:r>
                  </w:ins>
                </w:p>
              </w:tc>
              <w:tc>
                <w:tcPr>
                  <w:tcW w:w="1788" w:type="dxa"/>
                  <w:tcBorders>
                    <w:top w:val="single" w:sz="16" w:space="0" w:color="D3D3D3"/>
                    <w:bottom w:val="single" w:sz="16" w:space="0" w:color="D3D3D3"/>
                  </w:tcBorders>
                </w:tcPr>
                <w:p w14:paraId="488D3173" w14:textId="77777777" w:rsidR="00147BC8" w:rsidRDefault="00147BC8" w:rsidP="00147BC8">
                  <w:pPr>
                    <w:keepNext/>
                    <w:spacing w:after="60"/>
                    <w:jc w:val="center"/>
                    <w:rPr>
                      <w:ins w:id="710" w:author="Haziq Jamil" w:date="2025-03-06T17:08:00Z" w16du:dateUtc="2025-03-06T09:08:00Z"/>
                      <w:rFonts w:ascii="Calibri" w:hAnsi="Calibri"/>
                      <w:sz w:val="20"/>
                    </w:rPr>
                  </w:pPr>
                  <w:ins w:id="711" w:author="Haziq Jamil" w:date="2025-03-06T17:08:00Z" w16du:dateUtc="2025-03-06T09:08:00Z">
                    <w:r>
                      <w:rPr>
                        <w:rFonts w:ascii="Calibri" w:hAnsi="Calibri"/>
                        <w:b/>
                        <w:sz w:val="20"/>
                      </w:rPr>
                      <w:t>Belait</w:t>
                    </w:r>
                    <w:r>
                      <w:rPr>
                        <w:rFonts w:ascii="Calibri" w:hAnsi="Calibri"/>
                        <w:sz w:val="20"/>
                      </w:rPr>
                      <w:t xml:space="preserve"> </w:t>
                    </w:r>
                  </w:ins>
                </w:p>
                <w:p w14:paraId="5135B81F" w14:textId="4286CDAD" w:rsidR="00147BC8" w:rsidRDefault="00147BC8" w:rsidP="00147BC8">
                  <w:pPr>
                    <w:keepNext/>
                    <w:spacing w:after="60"/>
                    <w:jc w:val="center"/>
                    <w:rPr>
                      <w:ins w:id="712" w:author="Haziq Jamil" w:date="2025-03-06T17:08:00Z" w16du:dateUtc="2025-03-06T09:08:00Z"/>
                    </w:rPr>
                  </w:pPr>
                  <w:ins w:id="713" w:author="Haziq Jamil" w:date="2025-03-06T17:08:00Z" w16du:dateUtc="2025-03-06T09:08:00Z">
                    <w:r>
                      <w:rPr>
                        <w:rFonts w:ascii="Calibri" w:hAnsi="Calibri"/>
                        <w:sz w:val="20"/>
                      </w:rPr>
                      <w:t>N = 1,484</w:t>
                    </w:r>
                    <w:r>
                      <w:rPr>
                        <w:rFonts w:ascii="Calibri" w:hAnsi="Calibri"/>
                        <w:i/>
                        <w:sz w:val="20"/>
                        <w:vertAlign w:val="superscript"/>
                      </w:rPr>
                      <w:t>1</w:t>
                    </w:r>
                  </w:ins>
                </w:p>
              </w:tc>
              <w:tc>
                <w:tcPr>
                  <w:tcW w:w="1789" w:type="dxa"/>
                  <w:tcBorders>
                    <w:top w:val="single" w:sz="16" w:space="0" w:color="D3D3D3"/>
                    <w:bottom w:val="single" w:sz="16" w:space="0" w:color="D3D3D3"/>
                  </w:tcBorders>
                </w:tcPr>
                <w:p w14:paraId="30CDE6D6" w14:textId="77777777" w:rsidR="00147BC8" w:rsidRDefault="00147BC8" w:rsidP="00147BC8">
                  <w:pPr>
                    <w:keepNext/>
                    <w:spacing w:after="60"/>
                    <w:jc w:val="center"/>
                    <w:rPr>
                      <w:ins w:id="714" w:author="Haziq Jamil" w:date="2025-03-06T17:08:00Z" w16du:dateUtc="2025-03-06T09:08:00Z"/>
                      <w:rFonts w:ascii="Calibri" w:hAnsi="Calibri"/>
                      <w:sz w:val="20"/>
                    </w:rPr>
                  </w:pPr>
                  <w:ins w:id="715" w:author="Haziq Jamil" w:date="2025-03-06T17:08:00Z" w16du:dateUtc="2025-03-06T09:08:00Z">
                    <w:r>
                      <w:rPr>
                        <w:rFonts w:ascii="Calibri" w:hAnsi="Calibri"/>
                        <w:b/>
                        <w:sz w:val="20"/>
                      </w:rPr>
                      <w:t>Tutong</w:t>
                    </w:r>
                    <w:r>
                      <w:rPr>
                        <w:rFonts w:ascii="Calibri" w:hAnsi="Calibri"/>
                        <w:sz w:val="20"/>
                      </w:rPr>
                      <w:t xml:space="preserve"> </w:t>
                    </w:r>
                  </w:ins>
                </w:p>
                <w:p w14:paraId="14E56DF5" w14:textId="6BAEED2E" w:rsidR="00147BC8" w:rsidRDefault="00147BC8" w:rsidP="00147BC8">
                  <w:pPr>
                    <w:keepNext/>
                    <w:spacing w:after="60"/>
                    <w:jc w:val="center"/>
                    <w:rPr>
                      <w:ins w:id="716" w:author="Haziq Jamil" w:date="2025-03-06T17:08:00Z" w16du:dateUtc="2025-03-06T09:08:00Z"/>
                    </w:rPr>
                  </w:pPr>
                  <w:ins w:id="717" w:author="Haziq Jamil" w:date="2025-03-06T17:08:00Z" w16du:dateUtc="2025-03-06T09:08:00Z">
                    <w:r>
                      <w:rPr>
                        <w:rFonts w:ascii="Calibri" w:hAnsi="Calibri"/>
                        <w:sz w:val="20"/>
                      </w:rPr>
                      <w:t>N = 767</w:t>
                    </w:r>
                    <w:r>
                      <w:rPr>
                        <w:rFonts w:ascii="Calibri" w:hAnsi="Calibri"/>
                        <w:i/>
                        <w:sz w:val="20"/>
                        <w:vertAlign w:val="superscript"/>
                      </w:rPr>
                      <w:t>1</w:t>
                    </w:r>
                  </w:ins>
                </w:p>
              </w:tc>
              <w:tc>
                <w:tcPr>
                  <w:tcW w:w="1789" w:type="dxa"/>
                  <w:tcBorders>
                    <w:top w:val="single" w:sz="16" w:space="0" w:color="D3D3D3"/>
                    <w:bottom w:val="single" w:sz="16" w:space="0" w:color="D3D3D3"/>
                    <w:right w:val="single" w:sz="0" w:space="0" w:color="D3D3D3"/>
                  </w:tcBorders>
                </w:tcPr>
                <w:p w14:paraId="12E82526" w14:textId="77777777" w:rsidR="00147BC8" w:rsidRDefault="00147BC8" w:rsidP="00147BC8">
                  <w:pPr>
                    <w:keepNext/>
                    <w:spacing w:after="60"/>
                    <w:jc w:val="center"/>
                    <w:rPr>
                      <w:ins w:id="718" w:author="Haziq Jamil" w:date="2025-03-06T17:08:00Z" w16du:dateUtc="2025-03-06T09:08:00Z"/>
                      <w:rFonts w:ascii="Calibri" w:hAnsi="Calibri"/>
                      <w:sz w:val="20"/>
                    </w:rPr>
                  </w:pPr>
                  <w:ins w:id="719" w:author="Haziq Jamil" w:date="2025-03-06T17:08:00Z" w16du:dateUtc="2025-03-06T09:08:00Z">
                    <w:r>
                      <w:rPr>
                        <w:rFonts w:ascii="Calibri" w:hAnsi="Calibri"/>
                        <w:b/>
                        <w:sz w:val="20"/>
                      </w:rPr>
                      <w:t>Temburong</w:t>
                    </w:r>
                    <w:r>
                      <w:rPr>
                        <w:rFonts w:ascii="Calibri" w:hAnsi="Calibri"/>
                        <w:sz w:val="20"/>
                      </w:rPr>
                      <w:t xml:space="preserve"> </w:t>
                    </w:r>
                  </w:ins>
                </w:p>
                <w:p w14:paraId="40B80AAC" w14:textId="661D7396" w:rsidR="00147BC8" w:rsidRDefault="00147BC8" w:rsidP="00147BC8">
                  <w:pPr>
                    <w:keepNext/>
                    <w:spacing w:after="60"/>
                    <w:jc w:val="center"/>
                    <w:rPr>
                      <w:ins w:id="720" w:author="Haziq Jamil" w:date="2025-03-06T17:08:00Z" w16du:dateUtc="2025-03-06T09:08:00Z"/>
                    </w:rPr>
                  </w:pPr>
                  <w:ins w:id="721" w:author="Haziq Jamil" w:date="2025-03-06T17:08:00Z" w16du:dateUtc="2025-03-06T09:08:00Z">
                    <w:r>
                      <w:rPr>
                        <w:rFonts w:ascii="Calibri" w:hAnsi="Calibri"/>
                        <w:sz w:val="20"/>
                      </w:rPr>
                      <w:t>N = 295</w:t>
                    </w:r>
                    <w:r>
                      <w:rPr>
                        <w:rFonts w:ascii="Calibri" w:hAnsi="Calibri"/>
                        <w:i/>
                        <w:sz w:val="20"/>
                        <w:vertAlign w:val="superscript"/>
                      </w:rPr>
                      <w:t>1</w:t>
                    </w:r>
                  </w:ins>
                </w:p>
              </w:tc>
            </w:tr>
            <w:tr w:rsidR="00147BC8" w14:paraId="1D165D67" w14:textId="77777777" w:rsidTr="00147BC8">
              <w:trPr>
                <w:cantSplit/>
                <w:jc w:val="center"/>
                <w:ins w:id="722"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5B0DCCF3" w14:textId="77777777" w:rsidR="00147BC8" w:rsidRPr="00E21FAE" w:rsidRDefault="00147BC8" w:rsidP="00147BC8">
                  <w:pPr>
                    <w:keepNext/>
                    <w:spacing w:after="60"/>
                    <w:rPr>
                      <w:ins w:id="723" w:author="Haziq Jamil" w:date="2025-03-06T17:08:00Z" w16du:dateUtc="2025-03-06T09:08:00Z"/>
                      <w:b/>
                      <w:bCs/>
                    </w:rPr>
                  </w:pPr>
                  <w:ins w:id="724" w:author="Haziq Jamil" w:date="2025-03-06T17:08:00Z" w16du:dateUtc="2025-03-06T09:08:00Z">
                    <w:r w:rsidRPr="00E21FAE">
                      <w:rPr>
                        <w:rFonts w:ascii="Calibri" w:hAnsi="Calibri"/>
                        <w:b/>
                        <w:bCs/>
                        <w:sz w:val="20"/>
                      </w:rPr>
                      <w:t>Price (BND 1,000)</w:t>
                    </w:r>
                  </w:ins>
                </w:p>
              </w:tc>
              <w:tc>
                <w:tcPr>
                  <w:tcW w:w="920" w:type="dxa"/>
                  <w:tcBorders>
                    <w:top w:val="single" w:sz="0" w:space="0" w:color="D3D3D3"/>
                    <w:left w:val="single" w:sz="0" w:space="0" w:color="D3D3D3"/>
                    <w:bottom w:val="single" w:sz="0" w:space="0" w:color="D3D3D3"/>
                    <w:right w:val="single" w:sz="0" w:space="0" w:color="D3D3D3"/>
                  </w:tcBorders>
                </w:tcPr>
                <w:p w14:paraId="3B7C788B" w14:textId="77777777" w:rsidR="00147BC8" w:rsidRDefault="00147BC8" w:rsidP="00147BC8">
                  <w:pPr>
                    <w:keepNext/>
                    <w:spacing w:after="60"/>
                    <w:jc w:val="center"/>
                    <w:rPr>
                      <w:ins w:id="725" w:author="Haziq Jamil" w:date="2025-03-06T17:08:00Z" w16du:dateUtc="2025-03-06T09:08:00Z"/>
                    </w:rPr>
                  </w:pPr>
                  <w:ins w:id="726" w:author="Haziq Jamil" w:date="2025-03-06T17:08:00Z" w16du:dateUtc="2025-03-06T09:08:00Z">
                    <w:r>
                      <w:rPr>
                        <w:rFonts w:ascii="Calibri" w:hAnsi="Calibri"/>
                        <w:sz w:val="20"/>
                      </w:rPr>
                      <w:t>31,116</w:t>
                    </w:r>
                  </w:ins>
                </w:p>
              </w:tc>
              <w:tc>
                <w:tcPr>
                  <w:tcW w:w="1788" w:type="dxa"/>
                  <w:tcBorders>
                    <w:top w:val="single" w:sz="0" w:space="0" w:color="D3D3D3"/>
                    <w:left w:val="single" w:sz="0" w:space="0" w:color="D3D3D3"/>
                    <w:bottom w:val="single" w:sz="0" w:space="0" w:color="D3D3D3"/>
                    <w:right w:val="single" w:sz="0" w:space="0" w:color="D3D3D3"/>
                  </w:tcBorders>
                </w:tcPr>
                <w:p w14:paraId="31294669" w14:textId="77777777" w:rsidR="00147BC8" w:rsidRDefault="00147BC8" w:rsidP="00147BC8">
                  <w:pPr>
                    <w:keepNext/>
                    <w:spacing w:after="60"/>
                    <w:jc w:val="center"/>
                    <w:rPr>
                      <w:ins w:id="727"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177F02CA" w14:textId="77777777" w:rsidR="00147BC8" w:rsidRDefault="00147BC8" w:rsidP="00147BC8">
                  <w:pPr>
                    <w:keepNext/>
                    <w:spacing w:after="60"/>
                    <w:jc w:val="center"/>
                    <w:rPr>
                      <w:ins w:id="728"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7E9AAE49" w14:textId="77777777" w:rsidR="00147BC8" w:rsidRDefault="00147BC8" w:rsidP="00147BC8">
                  <w:pPr>
                    <w:keepNext/>
                    <w:spacing w:after="60"/>
                    <w:jc w:val="center"/>
                    <w:rPr>
                      <w:ins w:id="729"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0F1D1B7C" w14:textId="77777777" w:rsidR="00147BC8" w:rsidRDefault="00147BC8" w:rsidP="00147BC8">
                  <w:pPr>
                    <w:keepNext/>
                    <w:spacing w:after="60"/>
                    <w:jc w:val="center"/>
                    <w:rPr>
                      <w:ins w:id="730"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6AB42C5A" w14:textId="77777777" w:rsidR="00147BC8" w:rsidRDefault="00147BC8" w:rsidP="00147BC8">
                  <w:pPr>
                    <w:keepNext/>
                    <w:spacing w:after="60"/>
                    <w:jc w:val="center"/>
                    <w:rPr>
                      <w:ins w:id="731" w:author="Haziq Jamil" w:date="2025-03-06T17:08:00Z" w16du:dateUtc="2025-03-06T09:08:00Z"/>
                    </w:rPr>
                  </w:pPr>
                </w:p>
              </w:tc>
            </w:tr>
            <w:tr w:rsidR="00147BC8" w14:paraId="23F76D46" w14:textId="77777777" w:rsidTr="00147BC8">
              <w:trPr>
                <w:cantSplit/>
                <w:jc w:val="center"/>
                <w:ins w:id="732"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7E09F0B0" w14:textId="77777777" w:rsidR="00147BC8" w:rsidRDefault="00147BC8" w:rsidP="00147BC8">
                  <w:pPr>
                    <w:keepNext/>
                    <w:spacing w:after="60"/>
                    <w:rPr>
                      <w:ins w:id="733" w:author="Haziq Jamil" w:date="2025-03-06T17:08:00Z" w16du:dateUtc="2025-03-06T09:08:00Z"/>
                    </w:rPr>
                  </w:pPr>
                  <w:ins w:id="734" w:author="Haziq Jamil" w:date="2025-03-06T17:08:00Z" w16du:dateUtc="2025-03-06T09:08: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5E637996" w14:textId="77777777" w:rsidR="00147BC8" w:rsidRDefault="00147BC8" w:rsidP="00147BC8">
                  <w:pPr>
                    <w:keepNext/>
                    <w:spacing w:after="60"/>
                    <w:jc w:val="center"/>
                    <w:rPr>
                      <w:ins w:id="735"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293C4DAE" w14:textId="77777777" w:rsidR="00147BC8" w:rsidRDefault="00147BC8" w:rsidP="00147BC8">
                  <w:pPr>
                    <w:keepNext/>
                    <w:spacing w:after="60"/>
                    <w:jc w:val="center"/>
                    <w:rPr>
                      <w:ins w:id="736" w:author="Haziq Jamil" w:date="2025-03-06T17:08:00Z" w16du:dateUtc="2025-03-06T09:08:00Z"/>
                    </w:rPr>
                  </w:pPr>
                  <w:ins w:id="737" w:author="Haziq Jamil" w:date="2025-03-06T17:08:00Z" w16du:dateUtc="2025-03-06T09:08:00Z">
                    <w:r>
                      <w:rPr>
                        <w:rFonts w:ascii="Calibri" w:hAnsi="Calibri"/>
                        <w:sz w:val="20"/>
                      </w:rPr>
                      <w:t>340 (381)</w:t>
                    </w:r>
                  </w:ins>
                </w:p>
              </w:tc>
              <w:tc>
                <w:tcPr>
                  <w:tcW w:w="1789" w:type="dxa"/>
                  <w:tcBorders>
                    <w:top w:val="single" w:sz="0" w:space="0" w:color="D3D3D3"/>
                    <w:left w:val="single" w:sz="0" w:space="0" w:color="D3D3D3"/>
                    <w:bottom w:val="single" w:sz="0" w:space="0" w:color="D3D3D3"/>
                    <w:right w:val="single" w:sz="0" w:space="0" w:color="D3D3D3"/>
                  </w:tcBorders>
                </w:tcPr>
                <w:p w14:paraId="097CCC0E" w14:textId="77777777" w:rsidR="00147BC8" w:rsidRDefault="00147BC8" w:rsidP="00147BC8">
                  <w:pPr>
                    <w:keepNext/>
                    <w:spacing w:after="60"/>
                    <w:jc w:val="center"/>
                    <w:rPr>
                      <w:ins w:id="738" w:author="Haziq Jamil" w:date="2025-03-06T17:08:00Z" w16du:dateUtc="2025-03-06T09:08:00Z"/>
                    </w:rPr>
                  </w:pPr>
                  <w:ins w:id="739" w:author="Haziq Jamil" w:date="2025-03-06T17:08:00Z" w16du:dateUtc="2025-03-06T09:08:00Z">
                    <w:r>
                      <w:rPr>
                        <w:rFonts w:ascii="Calibri" w:hAnsi="Calibri"/>
                        <w:sz w:val="20"/>
                      </w:rPr>
                      <w:t>340 (393)</w:t>
                    </w:r>
                  </w:ins>
                </w:p>
              </w:tc>
              <w:tc>
                <w:tcPr>
                  <w:tcW w:w="1788" w:type="dxa"/>
                  <w:tcBorders>
                    <w:top w:val="single" w:sz="0" w:space="0" w:color="D3D3D3"/>
                    <w:left w:val="single" w:sz="0" w:space="0" w:color="D3D3D3"/>
                    <w:bottom w:val="single" w:sz="0" w:space="0" w:color="D3D3D3"/>
                    <w:right w:val="single" w:sz="0" w:space="0" w:color="D3D3D3"/>
                  </w:tcBorders>
                </w:tcPr>
                <w:p w14:paraId="13ACDF46" w14:textId="77777777" w:rsidR="00147BC8" w:rsidRDefault="00147BC8" w:rsidP="00147BC8">
                  <w:pPr>
                    <w:keepNext/>
                    <w:spacing w:after="60"/>
                    <w:jc w:val="center"/>
                    <w:rPr>
                      <w:ins w:id="740" w:author="Haziq Jamil" w:date="2025-03-06T17:08:00Z" w16du:dateUtc="2025-03-06T09:08:00Z"/>
                    </w:rPr>
                  </w:pPr>
                  <w:ins w:id="741" w:author="Haziq Jamil" w:date="2025-03-06T17:08:00Z" w16du:dateUtc="2025-03-06T09:08:00Z">
                    <w:r>
                      <w:rPr>
                        <w:rFonts w:ascii="Calibri" w:hAnsi="Calibri"/>
                        <w:sz w:val="20"/>
                      </w:rPr>
                      <w:t>372 (208)</w:t>
                    </w:r>
                  </w:ins>
                </w:p>
              </w:tc>
              <w:tc>
                <w:tcPr>
                  <w:tcW w:w="1789" w:type="dxa"/>
                  <w:tcBorders>
                    <w:top w:val="single" w:sz="0" w:space="0" w:color="D3D3D3"/>
                    <w:left w:val="single" w:sz="0" w:space="0" w:color="D3D3D3"/>
                    <w:bottom w:val="single" w:sz="0" w:space="0" w:color="D3D3D3"/>
                    <w:right w:val="single" w:sz="0" w:space="0" w:color="D3D3D3"/>
                  </w:tcBorders>
                </w:tcPr>
                <w:p w14:paraId="69FE3E05" w14:textId="77777777" w:rsidR="00147BC8" w:rsidRDefault="00147BC8" w:rsidP="00147BC8">
                  <w:pPr>
                    <w:keepNext/>
                    <w:spacing w:after="60"/>
                    <w:jc w:val="center"/>
                    <w:rPr>
                      <w:ins w:id="742" w:author="Haziq Jamil" w:date="2025-03-06T17:08:00Z" w16du:dateUtc="2025-03-06T09:08:00Z"/>
                    </w:rPr>
                  </w:pPr>
                  <w:ins w:id="743" w:author="Haziq Jamil" w:date="2025-03-06T17:08:00Z" w16du:dateUtc="2025-03-06T09:08:00Z">
                    <w:r>
                      <w:rPr>
                        <w:rFonts w:ascii="Calibri" w:hAnsi="Calibri"/>
                        <w:sz w:val="20"/>
                      </w:rPr>
                      <w:t>259 (87)</w:t>
                    </w:r>
                  </w:ins>
                </w:p>
              </w:tc>
              <w:tc>
                <w:tcPr>
                  <w:tcW w:w="1789" w:type="dxa"/>
                  <w:tcBorders>
                    <w:top w:val="single" w:sz="0" w:space="0" w:color="D3D3D3"/>
                    <w:left w:val="single" w:sz="0" w:space="0" w:color="D3D3D3"/>
                    <w:bottom w:val="single" w:sz="0" w:space="0" w:color="D3D3D3"/>
                    <w:right w:val="single" w:sz="0" w:space="0" w:color="D3D3D3"/>
                  </w:tcBorders>
                </w:tcPr>
                <w:p w14:paraId="599E2B7E" w14:textId="77777777" w:rsidR="00147BC8" w:rsidRDefault="00147BC8" w:rsidP="00147BC8">
                  <w:pPr>
                    <w:keepNext/>
                    <w:spacing w:after="60"/>
                    <w:jc w:val="center"/>
                    <w:rPr>
                      <w:ins w:id="744" w:author="Haziq Jamil" w:date="2025-03-06T17:08:00Z" w16du:dateUtc="2025-03-06T09:08:00Z"/>
                    </w:rPr>
                  </w:pPr>
                  <w:ins w:id="745" w:author="Haziq Jamil" w:date="2025-03-06T17:08:00Z" w16du:dateUtc="2025-03-06T09:08:00Z">
                    <w:r>
                      <w:rPr>
                        <w:rFonts w:ascii="Calibri" w:hAnsi="Calibri"/>
                        <w:sz w:val="20"/>
                      </w:rPr>
                      <w:t>421 (324)</w:t>
                    </w:r>
                  </w:ins>
                </w:p>
              </w:tc>
            </w:tr>
            <w:tr w:rsidR="00147BC8" w14:paraId="76FFBCD2" w14:textId="77777777" w:rsidTr="00147BC8">
              <w:trPr>
                <w:cantSplit/>
                <w:jc w:val="center"/>
                <w:ins w:id="746"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6627CA81" w14:textId="77777777" w:rsidR="00147BC8" w:rsidRDefault="00147BC8" w:rsidP="00147BC8">
                  <w:pPr>
                    <w:keepNext/>
                    <w:spacing w:after="60"/>
                    <w:rPr>
                      <w:ins w:id="747" w:author="Haziq Jamil" w:date="2025-03-06T17:08:00Z" w16du:dateUtc="2025-03-06T09:08:00Z"/>
                    </w:rPr>
                  </w:pPr>
                  <w:ins w:id="748" w:author="Haziq Jamil" w:date="2025-03-06T17:08:00Z" w16du:dateUtc="2025-03-06T09:08: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1F9099EC" w14:textId="77777777" w:rsidR="00147BC8" w:rsidRDefault="00147BC8" w:rsidP="00147BC8">
                  <w:pPr>
                    <w:keepNext/>
                    <w:spacing w:after="60"/>
                    <w:jc w:val="center"/>
                    <w:rPr>
                      <w:ins w:id="749"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096DAB29" w14:textId="77777777" w:rsidR="00147BC8" w:rsidRDefault="00147BC8" w:rsidP="00147BC8">
                  <w:pPr>
                    <w:keepNext/>
                    <w:spacing w:after="60"/>
                    <w:jc w:val="center"/>
                    <w:rPr>
                      <w:ins w:id="750" w:author="Haziq Jamil" w:date="2025-03-06T17:08:00Z" w16du:dateUtc="2025-03-06T09:08:00Z"/>
                    </w:rPr>
                  </w:pPr>
                  <w:ins w:id="751" w:author="Haziq Jamil" w:date="2025-03-06T17:08:00Z" w16du:dateUtc="2025-03-06T09:08:00Z">
                    <w:r>
                      <w:rPr>
                        <w:rFonts w:ascii="Calibri" w:hAnsi="Calibri"/>
                        <w:sz w:val="20"/>
                      </w:rPr>
                      <w:t>70 - 13,800</w:t>
                    </w:r>
                  </w:ins>
                </w:p>
              </w:tc>
              <w:tc>
                <w:tcPr>
                  <w:tcW w:w="1789" w:type="dxa"/>
                  <w:tcBorders>
                    <w:top w:val="single" w:sz="0" w:space="0" w:color="D3D3D3"/>
                    <w:left w:val="single" w:sz="0" w:space="0" w:color="D3D3D3"/>
                    <w:bottom w:val="single" w:sz="0" w:space="0" w:color="D3D3D3"/>
                    <w:right w:val="single" w:sz="0" w:space="0" w:color="D3D3D3"/>
                  </w:tcBorders>
                </w:tcPr>
                <w:p w14:paraId="4F4BEEC1" w14:textId="77777777" w:rsidR="00147BC8" w:rsidRDefault="00147BC8" w:rsidP="00147BC8">
                  <w:pPr>
                    <w:keepNext/>
                    <w:spacing w:after="60"/>
                    <w:jc w:val="center"/>
                    <w:rPr>
                      <w:ins w:id="752" w:author="Haziq Jamil" w:date="2025-03-06T17:08:00Z" w16du:dateUtc="2025-03-06T09:08:00Z"/>
                    </w:rPr>
                  </w:pPr>
                  <w:ins w:id="753" w:author="Haziq Jamil" w:date="2025-03-06T17:08:00Z" w16du:dateUtc="2025-03-06T09:08:00Z">
                    <w:r>
                      <w:rPr>
                        <w:rFonts w:ascii="Calibri" w:hAnsi="Calibri"/>
                        <w:sz w:val="20"/>
                      </w:rPr>
                      <w:t>70 - 13,800</w:t>
                    </w:r>
                  </w:ins>
                </w:p>
              </w:tc>
              <w:tc>
                <w:tcPr>
                  <w:tcW w:w="1788" w:type="dxa"/>
                  <w:tcBorders>
                    <w:top w:val="single" w:sz="0" w:space="0" w:color="D3D3D3"/>
                    <w:left w:val="single" w:sz="0" w:space="0" w:color="D3D3D3"/>
                    <w:bottom w:val="single" w:sz="0" w:space="0" w:color="D3D3D3"/>
                    <w:right w:val="single" w:sz="0" w:space="0" w:color="D3D3D3"/>
                  </w:tcBorders>
                </w:tcPr>
                <w:p w14:paraId="2F13380F" w14:textId="77777777" w:rsidR="00147BC8" w:rsidRDefault="00147BC8" w:rsidP="00147BC8">
                  <w:pPr>
                    <w:keepNext/>
                    <w:spacing w:after="60"/>
                    <w:jc w:val="center"/>
                    <w:rPr>
                      <w:ins w:id="754" w:author="Haziq Jamil" w:date="2025-03-06T17:08:00Z" w16du:dateUtc="2025-03-06T09:08:00Z"/>
                    </w:rPr>
                  </w:pPr>
                  <w:ins w:id="755" w:author="Haziq Jamil" w:date="2025-03-06T17:08:00Z" w16du:dateUtc="2025-03-06T09:08:00Z">
                    <w:r>
                      <w:rPr>
                        <w:rFonts w:ascii="Calibri" w:hAnsi="Calibri"/>
                        <w:sz w:val="20"/>
                      </w:rPr>
                      <w:t>98 - 2,800</w:t>
                    </w:r>
                  </w:ins>
                </w:p>
              </w:tc>
              <w:tc>
                <w:tcPr>
                  <w:tcW w:w="1789" w:type="dxa"/>
                  <w:tcBorders>
                    <w:top w:val="single" w:sz="0" w:space="0" w:color="D3D3D3"/>
                    <w:left w:val="single" w:sz="0" w:space="0" w:color="D3D3D3"/>
                    <w:bottom w:val="single" w:sz="0" w:space="0" w:color="D3D3D3"/>
                    <w:right w:val="single" w:sz="0" w:space="0" w:color="D3D3D3"/>
                  </w:tcBorders>
                </w:tcPr>
                <w:p w14:paraId="0F5A580A" w14:textId="77777777" w:rsidR="00147BC8" w:rsidRDefault="00147BC8" w:rsidP="00147BC8">
                  <w:pPr>
                    <w:keepNext/>
                    <w:spacing w:after="60"/>
                    <w:jc w:val="center"/>
                    <w:rPr>
                      <w:ins w:id="756" w:author="Haziq Jamil" w:date="2025-03-06T17:08:00Z" w16du:dateUtc="2025-03-06T09:08:00Z"/>
                    </w:rPr>
                  </w:pPr>
                  <w:ins w:id="757" w:author="Haziq Jamil" w:date="2025-03-06T17:08:00Z" w16du:dateUtc="2025-03-06T09:08:00Z">
                    <w:r>
                      <w:rPr>
                        <w:rFonts w:ascii="Calibri" w:hAnsi="Calibri"/>
                        <w:sz w:val="20"/>
                      </w:rPr>
                      <w:t>116 - 680</w:t>
                    </w:r>
                  </w:ins>
                </w:p>
              </w:tc>
              <w:tc>
                <w:tcPr>
                  <w:tcW w:w="1789" w:type="dxa"/>
                  <w:tcBorders>
                    <w:top w:val="single" w:sz="0" w:space="0" w:color="D3D3D3"/>
                    <w:left w:val="single" w:sz="0" w:space="0" w:color="D3D3D3"/>
                    <w:bottom w:val="single" w:sz="0" w:space="0" w:color="D3D3D3"/>
                    <w:right w:val="single" w:sz="0" w:space="0" w:color="D3D3D3"/>
                  </w:tcBorders>
                </w:tcPr>
                <w:p w14:paraId="17F04124" w14:textId="77777777" w:rsidR="00147BC8" w:rsidRDefault="00147BC8" w:rsidP="00147BC8">
                  <w:pPr>
                    <w:keepNext/>
                    <w:spacing w:after="60"/>
                    <w:jc w:val="center"/>
                    <w:rPr>
                      <w:ins w:id="758" w:author="Haziq Jamil" w:date="2025-03-06T17:08:00Z" w16du:dateUtc="2025-03-06T09:08:00Z"/>
                    </w:rPr>
                  </w:pPr>
                  <w:ins w:id="759" w:author="Haziq Jamil" w:date="2025-03-06T17:08:00Z" w16du:dateUtc="2025-03-06T09:08:00Z">
                    <w:r>
                      <w:rPr>
                        <w:rFonts w:ascii="Calibri" w:hAnsi="Calibri"/>
                        <w:sz w:val="20"/>
                      </w:rPr>
                      <w:t>118 - 1,800</w:t>
                    </w:r>
                  </w:ins>
                </w:p>
              </w:tc>
            </w:tr>
            <w:tr w:rsidR="00147BC8" w14:paraId="0FFDE57B" w14:textId="77777777" w:rsidTr="00147BC8">
              <w:trPr>
                <w:cantSplit/>
                <w:jc w:val="center"/>
                <w:ins w:id="760"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4BFBADB6" w14:textId="77777777" w:rsidR="00147BC8" w:rsidRDefault="00147BC8" w:rsidP="00147BC8">
                  <w:pPr>
                    <w:keepNext/>
                    <w:spacing w:after="60"/>
                    <w:rPr>
                      <w:ins w:id="761" w:author="Haziq Jamil" w:date="2025-03-06T17:08:00Z" w16du:dateUtc="2025-03-06T09:08:00Z"/>
                    </w:rPr>
                  </w:pPr>
                  <w:ins w:id="762" w:author="Haziq Jamil" w:date="2025-03-06T17:08:00Z" w16du:dateUtc="2025-03-06T09:08: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11440ED7" w14:textId="77777777" w:rsidR="00147BC8" w:rsidRDefault="00147BC8" w:rsidP="00147BC8">
                  <w:pPr>
                    <w:keepNext/>
                    <w:spacing w:after="60"/>
                    <w:jc w:val="center"/>
                    <w:rPr>
                      <w:ins w:id="763"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7AF9FAE9" w14:textId="77777777" w:rsidR="00147BC8" w:rsidRDefault="00147BC8" w:rsidP="00147BC8">
                  <w:pPr>
                    <w:keepNext/>
                    <w:spacing w:after="60"/>
                    <w:jc w:val="center"/>
                    <w:rPr>
                      <w:ins w:id="764" w:author="Haziq Jamil" w:date="2025-03-06T17:08:00Z" w16du:dateUtc="2025-03-06T09:08:00Z"/>
                    </w:rPr>
                  </w:pPr>
                  <w:ins w:id="765" w:author="Haziq Jamil" w:date="2025-03-06T17:08:00Z" w16du:dateUtc="2025-03-06T09:08:00Z">
                    <w:r>
                      <w:rPr>
                        <w:rFonts w:ascii="Calibri" w:hAnsi="Calibri"/>
                        <w:sz w:val="20"/>
                      </w:rPr>
                      <w:t>288 (230, 380)</w:t>
                    </w:r>
                  </w:ins>
                </w:p>
              </w:tc>
              <w:tc>
                <w:tcPr>
                  <w:tcW w:w="1789" w:type="dxa"/>
                  <w:tcBorders>
                    <w:top w:val="single" w:sz="0" w:space="0" w:color="D3D3D3"/>
                    <w:left w:val="single" w:sz="0" w:space="0" w:color="D3D3D3"/>
                    <w:bottom w:val="single" w:sz="0" w:space="0" w:color="D3D3D3"/>
                    <w:right w:val="single" w:sz="0" w:space="0" w:color="D3D3D3"/>
                  </w:tcBorders>
                </w:tcPr>
                <w:p w14:paraId="631BAE4F" w14:textId="77777777" w:rsidR="00147BC8" w:rsidRDefault="00147BC8" w:rsidP="00147BC8">
                  <w:pPr>
                    <w:keepNext/>
                    <w:spacing w:after="60"/>
                    <w:jc w:val="center"/>
                    <w:rPr>
                      <w:ins w:id="766" w:author="Haziq Jamil" w:date="2025-03-06T17:08:00Z" w16du:dateUtc="2025-03-06T09:08:00Z"/>
                    </w:rPr>
                  </w:pPr>
                  <w:ins w:id="767" w:author="Haziq Jamil" w:date="2025-03-06T17:08:00Z" w16du:dateUtc="2025-03-06T09:08:00Z">
                    <w:r>
                      <w:rPr>
                        <w:rFonts w:ascii="Calibri" w:hAnsi="Calibri"/>
                        <w:sz w:val="20"/>
                      </w:rPr>
                      <w:t>285 (230, 380)</w:t>
                    </w:r>
                  </w:ins>
                </w:p>
              </w:tc>
              <w:tc>
                <w:tcPr>
                  <w:tcW w:w="1788" w:type="dxa"/>
                  <w:tcBorders>
                    <w:top w:val="single" w:sz="0" w:space="0" w:color="D3D3D3"/>
                    <w:left w:val="single" w:sz="0" w:space="0" w:color="D3D3D3"/>
                    <w:bottom w:val="single" w:sz="0" w:space="0" w:color="D3D3D3"/>
                    <w:right w:val="single" w:sz="0" w:space="0" w:color="D3D3D3"/>
                  </w:tcBorders>
                </w:tcPr>
                <w:p w14:paraId="37FAFBAB" w14:textId="77777777" w:rsidR="00147BC8" w:rsidRDefault="00147BC8" w:rsidP="00147BC8">
                  <w:pPr>
                    <w:keepNext/>
                    <w:spacing w:after="60"/>
                    <w:jc w:val="center"/>
                    <w:rPr>
                      <w:ins w:id="768" w:author="Haziq Jamil" w:date="2025-03-06T17:08:00Z" w16du:dateUtc="2025-03-06T09:08:00Z"/>
                    </w:rPr>
                  </w:pPr>
                  <w:ins w:id="769" w:author="Haziq Jamil" w:date="2025-03-06T17:08:00Z" w16du:dateUtc="2025-03-06T09:08:00Z">
                    <w:r>
                      <w:rPr>
                        <w:rFonts w:ascii="Calibri" w:hAnsi="Calibri"/>
                        <w:sz w:val="20"/>
                      </w:rPr>
                      <w:t>320 (268, 400)</w:t>
                    </w:r>
                  </w:ins>
                </w:p>
              </w:tc>
              <w:tc>
                <w:tcPr>
                  <w:tcW w:w="1789" w:type="dxa"/>
                  <w:tcBorders>
                    <w:top w:val="single" w:sz="0" w:space="0" w:color="D3D3D3"/>
                    <w:left w:val="single" w:sz="0" w:space="0" w:color="D3D3D3"/>
                    <w:bottom w:val="single" w:sz="0" w:space="0" w:color="D3D3D3"/>
                    <w:right w:val="single" w:sz="0" w:space="0" w:color="D3D3D3"/>
                  </w:tcBorders>
                </w:tcPr>
                <w:p w14:paraId="3295A956" w14:textId="77777777" w:rsidR="00147BC8" w:rsidRDefault="00147BC8" w:rsidP="00147BC8">
                  <w:pPr>
                    <w:keepNext/>
                    <w:spacing w:after="60"/>
                    <w:jc w:val="center"/>
                    <w:rPr>
                      <w:ins w:id="770" w:author="Haziq Jamil" w:date="2025-03-06T17:08:00Z" w16du:dateUtc="2025-03-06T09:08:00Z"/>
                    </w:rPr>
                  </w:pPr>
                  <w:ins w:id="771" w:author="Haziq Jamil" w:date="2025-03-06T17:08:00Z" w16du:dateUtc="2025-03-06T09:08:00Z">
                    <w:r>
                      <w:rPr>
                        <w:rFonts w:ascii="Calibri" w:hAnsi="Calibri"/>
                        <w:sz w:val="20"/>
                      </w:rPr>
                      <w:t>245 (198, 310)</w:t>
                    </w:r>
                  </w:ins>
                </w:p>
              </w:tc>
              <w:tc>
                <w:tcPr>
                  <w:tcW w:w="1789" w:type="dxa"/>
                  <w:tcBorders>
                    <w:top w:val="single" w:sz="0" w:space="0" w:color="D3D3D3"/>
                    <w:left w:val="single" w:sz="0" w:space="0" w:color="D3D3D3"/>
                    <w:bottom w:val="single" w:sz="0" w:space="0" w:color="D3D3D3"/>
                    <w:right w:val="single" w:sz="0" w:space="0" w:color="D3D3D3"/>
                  </w:tcBorders>
                </w:tcPr>
                <w:p w14:paraId="328E1665" w14:textId="77777777" w:rsidR="00147BC8" w:rsidRDefault="00147BC8" w:rsidP="00147BC8">
                  <w:pPr>
                    <w:keepNext/>
                    <w:spacing w:after="60"/>
                    <w:jc w:val="center"/>
                    <w:rPr>
                      <w:ins w:id="772" w:author="Haziq Jamil" w:date="2025-03-06T17:08:00Z" w16du:dateUtc="2025-03-06T09:08:00Z"/>
                    </w:rPr>
                  </w:pPr>
                  <w:ins w:id="773" w:author="Haziq Jamil" w:date="2025-03-06T17:08:00Z" w16du:dateUtc="2025-03-06T09:08:00Z">
                    <w:r>
                      <w:rPr>
                        <w:rFonts w:ascii="Calibri" w:hAnsi="Calibri"/>
                        <w:sz w:val="20"/>
                      </w:rPr>
                      <w:t>390 (250, 430)</w:t>
                    </w:r>
                  </w:ins>
                </w:p>
              </w:tc>
            </w:tr>
            <w:tr w:rsidR="00147BC8" w14:paraId="2218AE23" w14:textId="77777777" w:rsidTr="00147BC8">
              <w:trPr>
                <w:cantSplit/>
                <w:jc w:val="center"/>
                <w:ins w:id="774"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1A59496C" w14:textId="77777777" w:rsidR="00147BC8" w:rsidRPr="00E21FAE" w:rsidRDefault="00147BC8" w:rsidP="00147BC8">
                  <w:pPr>
                    <w:keepNext/>
                    <w:spacing w:after="60"/>
                    <w:rPr>
                      <w:ins w:id="775" w:author="Haziq Jamil" w:date="2025-03-06T17:08:00Z" w16du:dateUtc="2025-03-06T09:08:00Z"/>
                      <w:b/>
                      <w:bCs/>
                    </w:rPr>
                  </w:pPr>
                  <w:ins w:id="776" w:author="Haziq Jamil" w:date="2025-03-06T17:08:00Z" w16du:dateUtc="2025-03-06T09:08:00Z">
                    <w:r w:rsidRPr="00E21FAE">
                      <w:rPr>
                        <w:rFonts w:ascii="Calibri" w:hAnsi="Calibri"/>
                        <w:b/>
                        <w:bCs/>
                        <w:sz w:val="20"/>
                      </w:rPr>
                      <w:t>Property type</w:t>
                    </w:r>
                  </w:ins>
                </w:p>
              </w:tc>
              <w:tc>
                <w:tcPr>
                  <w:tcW w:w="920" w:type="dxa"/>
                  <w:tcBorders>
                    <w:top w:val="single" w:sz="0" w:space="0" w:color="D3D3D3"/>
                    <w:left w:val="single" w:sz="0" w:space="0" w:color="D3D3D3"/>
                    <w:bottom w:val="single" w:sz="0" w:space="0" w:color="D3D3D3"/>
                    <w:right w:val="single" w:sz="0" w:space="0" w:color="D3D3D3"/>
                  </w:tcBorders>
                </w:tcPr>
                <w:p w14:paraId="6E626E60" w14:textId="77777777" w:rsidR="00147BC8" w:rsidRDefault="00147BC8" w:rsidP="00147BC8">
                  <w:pPr>
                    <w:keepNext/>
                    <w:spacing w:after="60"/>
                    <w:jc w:val="center"/>
                    <w:rPr>
                      <w:ins w:id="777" w:author="Haziq Jamil" w:date="2025-03-06T17:08:00Z" w16du:dateUtc="2025-03-06T09:08:00Z"/>
                    </w:rPr>
                  </w:pPr>
                  <w:ins w:id="778" w:author="Haziq Jamil" w:date="2025-03-06T17:08:00Z" w16du:dateUtc="2025-03-06T09:08:00Z">
                    <w:r>
                      <w:rPr>
                        <w:rFonts w:ascii="Calibri" w:hAnsi="Calibri"/>
                        <w:sz w:val="20"/>
                      </w:rPr>
                      <w:t>27,231</w:t>
                    </w:r>
                  </w:ins>
                </w:p>
              </w:tc>
              <w:tc>
                <w:tcPr>
                  <w:tcW w:w="1788" w:type="dxa"/>
                  <w:tcBorders>
                    <w:top w:val="single" w:sz="0" w:space="0" w:color="D3D3D3"/>
                    <w:left w:val="single" w:sz="0" w:space="0" w:color="D3D3D3"/>
                    <w:bottom w:val="single" w:sz="0" w:space="0" w:color="D3D3D3"/>
                    <w:right w:val="single" w:sz="0" w:space="0" w:color="D3D3D3"/>
                  </w:tcBorders>
                </w:tcPr>
                <w:p w14:paraId="51315747" w14:textId="77777777" w:rsidR="00147BC8" w:rsidRDefault="00147BC8" w:rsidP="00147BC8">
                  <w:pPr>
                    <w:keepNext/>
                    <w:spacing w:after="60"/>
                    <w:jc w:val="center"/>
                    <w:rPr>
                      <w:ins w:id="779"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6CEE291D" w14:textId="77777777" w:rsidR="00147BC8" w:rsidRDefault="00147BC8" w:rsidP="00147BC8">
                  <w:pPr>
                    <w:keepNext/>
                    <w:spacing w:after="60"/>
                    <w:jc w:val="center"/>
                    <w:rPr>
                      <w:ins w:id="780"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07AC3413" w14:textId="77777777" w:rsidR="00147BC8" w:rsidRDefault="00147BC8" w:rsidP="00147BC8">
                  <w:pPr>
                    <w:keepNext/>
                    <w:spacing w:after="60"/>
                    <w:jc w:val="center"/>
                    <w:rPr>
                      <w:ins w:id="781"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74567E03" w14:textId="77777777" w:rsidR="00147BC8" w:rsidRDefault="00147BC8" w:rsidP="00147BC8">
                  <w:pPr>
                    <w:keepNext/>
                    <w:spacing w:after="60"/>
                    <w:jc w:val="center"/>
                    <w:rPr>
                      <w:ins w:id="782"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352D3360" w14:textId="77777777" w:rsidR="00147BC8" w:rsidRDefault="00147BC8" w:rsidP="00147BC8">
                  <w:pPr>
                    <w:keepNext/>
                    <w:spacing w:after="60"/>
                    <w:jc w:val="center"/>
                    <w:rPr>
                      <w:ins w:id="783" w:author="Haziq Jamil" w:date="2025-03-06T17:08:00Z" w16du:dateUtc="2025-03-06T09:08:00Z"/>
                    </w:rPr>
                  </w:pPr>
                </w:p>
              </w:tc>
            </w:tr>
            <w:tr w:rsidR="00147BC8" w14:paraId="0FDCBCBE" w14:textId="77777777" w:rsidTr="00147BC8">
              <w:trPr>
                <w:cantSplit/>
                <w:jc w:val="center"/>
                <w:ins w:id="784"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27DD3A66" w14:textId="77777777" w:rsidR="00147BC8" w:rsidRDefault="00147BC8" w:rsidP="00147BC8">
                  <w:pPr>
                    <w:keepNext/>
                    <w:spacing w:after="60"/>
                    <w:rPr>
                      <w:ins w:id="785" w:author="Haziq Jamil" w:date="2025-03-06T17:08:00Z" w16du:dateUtc="2025-03-06T09:08:00Z"/>
                    </w:rPr>
                  </w:pPr>
                  <w:ins w:id="786" w:author="Haziq Jamil" w:date="2025-03-06T17:08:00Z" w16du:dateUtc="2025-03-06T09:08:00Z">
                    <w:r>
                      <w:rPr>
                        <w:rFonts w:ascii="Calibri" w:hAnsi="Calibri"/>
                        <w:sz w:val="20"/>
                      </w:rPr>
                      <w:t>    Detached</w:t>
                    </w:r>
                  </w:ins>
                </w:p>
              </w:tc>
              <w:tc>
                <w:tcPr>
                  <w:tcW w:w="920" w:type="dxa"/>
                  <w:tcBorders>
                    <w:top w:val="single" w:sz="0" w:space="0" w:color="D3D3D3"/>
                    <w:left w:val="single" w:sz="0" w:space="0" w:color="D3D3D3"/>
                    <w:bottom w:val="single" w:sz="0" w:space="0" w:color="D3D3D3"/>
                    <w:right w:val="single" w:sz="0" w:space="0" w:color="D3D3D3"/>
                  </w:tcBorders>
                </w:tcPr>
                <w:p w14:paraId="6D16320B" w14:textId="77777777" w:rsidR="00147BC8" w:rsidRDefault="00147BC8" w:rsidP="00147BC8">
                  <w:pPr>
                    <w:keepNext/>
                    <w:spacing w:after="60"/>
                    <w:jc w:val="center"/>
                    <w:rPr>
                      <w:ins w:id="787"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078ACBC8" w14:textId="77777777" w:rsidR="00147BC8" w:rsidRDefault="00147BC8" w:rsidP="00147BC8">
                  <w:pPr>
                    <w:keepNext/>
                    <w:spacing w:after="60"/>
                    <w:jc w:val="center"/>
                    <w:rPr>
                      <w:ins w:id="788" w:author="Haziq Jamil" w:date="2025-03-06T17:08:00Z" w16du:dateUtc="2025-03-06T09:08:00Z"/>
                    </w:rPr>
                  </w:pPr>
                  <w:ins w:id="789" w:author="Haziq Jamil" w:date="2025-03-06T17:08:00Z" w16du:dateUtc="2025-03-06T09:08:00Z">
                    <w:r>
                      <w:rPr>
                        <w:rFonts w:ascii="Calibri" w:hAnsi="Calibri"/>
                        <w:sz w:val="20"/>
                      </w:rPr>
                      <w:t>17,416 (64%)</w:t>
                    </w:r>
                  </w:ins>
                </w:p>
              </w:tc>
              <w:tc>
                <w:tcPr>
                  <w:tcW w:w="1789" w:type="dxa"/>
                  <w:tcBorders>
                    <w:top w:val="single" w:sz="0" w:space="0" w:color="D3D3D3"/>
                    <w:left w:val="single" w:sz="0" w:space="0" w:color="D3D3D3"/>
                    <w:bottom w:val="single" w:sz="0" w:space="0" w:color="D3D3D3"/>
                    <w:right w:val="single" w:sz="0" w:space="0" w:color="D3D3D3"/>
                  </w:tcBorders>
                </w:tcPr>
                <w:p w14:paraId="72B86DD4" w14:textId="77777777" w:rsidR="00147BC8" w:rsidRDefault="00147BC8" w:rsidP="00147BC8">
                  <w:pPr>
                    <w:keepNext/>
                    <w:spacing w:after="60"/>
                    <w:jc w:val="center"/>
                    <w:rPr>
                      <w:ins w:id="790" w:author="Haziq Jamil" w:date="2025-03-06T17:08:00Z" w16du:dateUtc="2025-03-06T09:08:00Z"/>
                    </w:rPr>
                  </w:pPr>
                  <w:ins w:id="791" w:author="Haziq Jamil" w:date="2025-03-06T17:08:00Z" w16du:dateUtc="2025-03-06T09:08:00Z">
                    <w:r>
                      <w:rPr>
                        <w:rFonts w:ascii="Calibri" w:hAnsi="Calibri"/>
                        <w:sz w:val="20"/>
                      </w:rPr>
                      <w:t>16,307 (65%)</w:t>
                    </w:r>
                  </w:ins>
                </w:p>
              </w:tc>
              <w:tc>
                <w:tcPr>
                  <w:tcW w:w="1788" w:type="dxa"/>
                  <w:tcBorders>
                    <w:top w:val="single" w:sz="0" w:space="0" w:color="D3D3D3"/>
                    <w:left w:val="single" w:sz="0" w:space="0" w:color="D3D3D3"/>
                    <w:bottom w:val="single" w:sz="0" w:space="0" w:color="D3D3D3"/>
                    <w:right w:val="single" w:sz="0" w:space="0" w:color="D3D3D3"/>
                  </w:tcBorders>
                </w:tcPr>
                <w:p w14:paraId="285A445F" w14:textId="77777777" w:rsidR="00147BC8" w:rsidRDefault="00147BC8" w:rsidP="00147BC8">
                  <w:pPr>
                    <w:keepNext/>
                    <w:spacing w:after="60"/>
                    <w:jc w:val="center"/>
                    <w:rPr>
                      <w:ins w:id="792" w:author="Haziq Jamil" w:date="2025-03-06T17:08:00Z" w16du:dateUtc="2025-03-06T09:08:00Z"/>
                    </w:rPr>
                  </w:pPr>
                  <w:ins w:id="793" w:author="Haziq Jamil" w:date="2025-03-06T17:08:00Z" w16du:dateUtc="2025-03-06T09:08:00Z">
                    <w:r>
                      <w:rPr>
                        <w:rFonts w:ascii="Calibri" w:hAnsi="Calibri"/>
                        <w:sz w:val="20"/>
                      </w:rPr>
                      <w:t>520 (42%)</w:t>
                    </w:r>
                  </w:ins>
                </w:p>
              </w:tc>
              <w:tc>
                <w:tcPr>
                  <w:tcW w:w="1789" w:type="dxa"/>
                  <w:tcBorders>
                    <w:top w:val="single" w:sz="0" w:space="0" w:color="D3D3D3"/>
                    <w:left w:val="single" w:sz="0" w:space="0" w:color="D3D3D3"/>
                    <w:bottom w:val="single" w:sz="0" w:space="0" w:color="D3D3D3"/>
                    <w:right w:val="single" w:sz="0" w:space="0" w:color="D3D3D3"/>
                  </w:tcBorders>
                </w:tcPr>
                <w:p w14:paraId="29FDA8A2" w14:textId="77777777" w:rsidR="00147BC8" w:rsidRDefault="00147BC8" w:rsidP="00147BC8">
                  <w:pPr>
                    <w:keepNext/>
                    <w:spacing w:after="60"/>
                    <w:jc w:val="center"/>
                    <w:rPr>
                      <w:ins w:id="794" w:author="Haziq Jamil" w:date="2025-03-06T17:08:00Z" w16du:dateUtc="2025-03-06T09:08:00Z"/>
                    </w:rPr>
                  </w:pPr>
                  <w:ins w:id="795" w:author="Haziq Jamil" w:date="2025-03-06T17:08:00Z" w16du:dateUtc="2025-03-06T09:08:00Z">
                    <w:r>
                      <w:rPr>
                        <w:rFonts w:ascii="Calibri" w:hAnsi="Calibri"/>
                        <w:sz w:val="20"/>
                      </w:rPr>
                      <w:t>509 (74%)</w:t>
                    </w:r>
                  </w:ins>
                </w:p>
              </w:tc>
              <w:tc>
                <w:tcPr>
                  <w:tcW w:w="1789" w:type="dxa"/>
                  <w:tcBorders>
                    <w:top w:val="single" w:sz="0" w:space="0" w:color="D3D3D3"/>
                    <w:left w:val="single" w:sz="0" w:space="0" w:color="D3D3D3"/>
                    <w:bottom w:val="single" w:sz="0" w:space="0" w:color="D3D3D3"/>
                    <w:right w:val="single" w:sz="0" w:space="0" w:color="D3D3D3"/>
                  </w:tcBorders>
                </w:tcPr>
                <w:p w14:paraId="033B2A91" w14:textId="77777777" w:rsidR="00147BC8" w:rsidRDefault="00147BC8" w:rsidP="00147BC8">
                  <w:pPr>
                    <w:keepNext/>
                    <w:spacing w:after="60"/>
                    <w:jc w:val="center"/>
                    <w:rPr>
                      <w:ins w:id="796" w:author="Haziq Jamil" w:date="2025-03-06T17:08:00Z" w16du:dateUtc="2025-03-06T09:08:00Z"/>
                    </w:rPr>
                  </w:pPr>
                  <w:ins w:id="797" w:author="Haziq Jamil" w:date="2025-03-06T17:08:00Z" w16du:dateUtc="2025-03-06T09:08:00Z">
                    <w:r>
                      <w:rPr>
                        <w:rFonts w:ascii="Calibri" w:hAnsi="Calibri"/>
                        <w:sz w:val="20"/>
                      </w:rPr>
                      <w:t>80 (56%)</w:t>
                    </w:r>
                  </w:ins>
                </w:p>
              </w:tc>
            </w:tr>
            <w:tr w:rsidR="00147BC8" w14:paraId="29DEB268" w14:textId="77777777" w:rsidTr="00147BC8">
              <w:trPr>
                <w:cantSplit/>
                <w:jc w:val="center"/>
                <w:ins w:id="798"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2241841E" w14:textId="77777777" w:rsidR="00147BC8" w:rsidRDefault="00147BC8" w:rsidP="00147BC8">
                  <w:pPr>
                    <w:keepNext/>
                    <w:spacing w:after="60"/>
                    <w:rPr>
                      <w:ins w:id="799" w:author="Haziq Jamil" w:date="2025-03-06T17:08:00Z" w16du:dateUtc="2025-03-06T09:08:00Z"/>
                    </w:rPr>
                  </w:pPr>
                  <w:ins w:id="800" w:author="Haziq Jamil" w:date="2025-03-06T17:08:00Z" w16du:dateUtc="2025-03-06T09:08:00Z">
                    <w:r>
                      <w:rPr>
                        <w:rFonts w:ascii="Calibri" w:hAnsi="Calibri"/>
                        <w:sz w:val="20"/>
                      </w:rPr>
                      <w:t>    Semi-Detached</w:t>
                    </w:r>
                  </w:ins>
                </w:p>
              </w:tc>
              <w:tc>
                <w:tcPr>
                  <w:tcW w:w="920" w:type="dxa"/>
                  <w:tcBorders>
                    <w:top w:val="single" w:sz="0" w:space="0" w:color="D3D3D3"/>
                    <w:left w:val="single" w:sz="0" w:space="0" w:color="D3D3D3"/>
                    <w:bottom w:val="single" w:sz="0" w:space="0" w:color="D3D3D3"/>
                    <w:right w:val="single" w:sz="0" w:space="0" w:color="D3D3D3"/>
                  </w:tcBorders>
                </w:tcPr>
                <w:p w14:paraId="46763B21" w14:textId="77777777" w:rsidR="00147BC8" w:rsidRDefault="00147BC8" w:rsidP="00147BC8">
                  <w:pPr>
                    <w:keepNext/>
                    <w:spacing w:after="60"/>
                    <w:jc w:val="center"/>
                    <w:rPr>
                      <w:ins w:id="801"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40C73EB9" w14:textId="77777777" w:rsidR="00147BC8" w:rsidRDefault="00147BC8" w:rsidP="00147BC8">
                  <w:pPr>
                    <w:keepNext/>
                    <w:spacing w:after="60"/>
                    <w:jc w:val="center"/>
                    <w:rPr>
                      <w:ins w:id="802" w:author="Haziq Jamil" w:date="2025-03-06T17:08:00Z" w16du:dateUtc="2025-03-06T09:08:00Z"/>
                    </w:rPr>
                  </w:pPr>
                  <w:ins w:id="803" w:author="Haziq Jamil" w:date="2025-03-06T17:08:00Z" w16du:dateUtc="2025-03-06T09:08:00Z">
                    <w:r>
                      <w:rPr>
                        <w:rFonts w:ascii="Calibri" w:hAnsi="Calibri"/>
                        <w:sz w:val="20"/>
                      </w:rPr>
                      <w:t>3,823 (14%)</w:t>
                    </w:r>
                  </w:ins>
                </w:p>
              </w:tc>
              <w:tc>
                <w:tcPr>
                  <w:tcW w:w="1789" w:type="dxa"/>
                  <w:tcBorders>
                    <w:top w:val="single" w:sz="0" w:space="0" w:color="D3D3D3"/>
                    <w:left w:val="single" w:sz="0" w:space="0" w:color="D3D3D3"/>
                    <w:bottom w:val="single" w:sz="0" w:space="0" w:color="D3D3D3"/>
                    <w:right w:val="single" w:sz="0" w:space="0" w:color="D3D3D3"/>
                  </w:tcBorders>
                </w:tcPr>
                <w:p w14:paraId="36BE21F7" w14:textId="77777777" w:rsidR="00147BC8" w:rsidRDefault="00147BC8" w:rsidP="00147BC8">
                  <w:pPr>
                    <w:keepNext/>
                    <w:spacing w:after="60"/>
                    <w:jc w:val="center"/>
                    <w:rPr>
                      <w:ins w:id="804" w:author="Haziq Jamil" w:date="2025-03-06T17:08:00Z" w16du:dateUtc="2025-03-06T09:08:00Z"/>
                    </w:rPr>
                  </w:pPr>
                  <w:ins w:id="805" w:author="Haziq Jamil" w:date="2025-03-06T17:08:00Z" w16du:dateUtc="2025-03-06T09:08:00Z">
                    <w:r>
                      <w:rPr>
                        <w:rFonts w:ascii="Calibri" w:hAnsi="Calibri"/>
                        <w:sz w:val="20"/>
                      </w:rPr>
                      <w:t>3,591 (14%)</w:t>
                    </w:r>
                  </w:ins>
                </w:p>
              </w:tc>
              <w:tc>
                <w:tcPr>
                  <w:tcW w:w="1788" w:type="dxa"/>
                  <w:tcBorders>
                    <w:top w:val="single" w:sz="0" w:space="0" w:color="D3D3D3"/>
                    <w:left w:val="single" w:sz="0" w:space="0" w:color="D3D3D3"/>
                    <w:bottom w:val="single" w:sz="0" w:space="0" w:color="D3D3D3"/>
                    <w:right w:val="single" w:sz="0" w:space="0" w:color="D3D3D3"/>
                  </w:tcBorders>
                </w:tcPr>
                <w:p w14:paraId="3729C3A4" w14:textId="77777777" w:rsidR="00147BC8" w:rsidRDefault="00147BC8" w:rsidP="00147BC8">
                  <w:pPr>
                    <w:keepNext/>
                    <w:spacing w:after="60"/>
                    <w:jc w:val="center"/>
                    <w:rPr>
                      <w:ins w:id="806" w:author="Haziq Jamil" w:date="2025-03-06T17:08:00Z" w16du:dateUtc="2025-03-06T09:08:00Z"/>
                    </w:rPr>
                  </w:pPr>
                  <w:ins w:id="807" w:author="Haziq Jamil" w:date="2025-03-06T17:08:00Z" w16du:dateUtc="2025-03-06T09:08:00Z">
                    <w:r>
                      <w:rPr>
                        <w:rFonts w:ascii="Calibri" w:hAnsi="Calibri"/>
                        <w:sz w:val="20"/>
                      </w:rPr>
                      <w:t>97 (7.8%)</w:t>
                    </w:r>
                  </w:ins>
                </w:p>
              </w:tc>
              <w:tc>
                <w:tcPr>
                  <w:tcW w:w="1789" w:type="dxa"/>
                  <w:tcBorders>
                    <w:top w:val="single" w:sz="0" w:space="0" w:color="D3D3D3"/>
                    <w:left w:val="single" w:sz="0" w:space="0" w:color="D3D3D3"/>
                    <w:bottom w:val="single" w:sz="0" w:space="0" w:color="D3D3D3"/>
                    <w:right w:val="single" w:sz="0" w:space="0" w:color="D3D3D3"/>
                  </w:tcBorders>
                </w:tcPr>
                <w:p w14:paraId="58434C49" w14:textId="77777777" w:rsidR="00147BC8" w:rsidRDefault="00147BC8" w:rsidP="00147BC8">
                  <w:pPr>
                    <w:keepNext/>
                    <w:spacing w:after="60"/>
                    <w:jc w:val="center"/>
                    <w:rPr>
                      <w:ins w:id="808" w:author="Haziq Jamil" w:date="2025-03-06T17:08:00Z" w16du:dateUtc="2025-03-06T09:08:00Z"/>
                    </w:rPr>
                  </w:pPr>
                  <w:ins w:id="809" w:author="Haziq Jamil" w:date="2025-03-06T17:08:00Z" w16du:dateUtc="2025-03-06T09:08:00Z">
                    <w:r>
                      <w:rPr>
                        <w:rFonts w:ascii="Calibri" w:hAnsi="Calibri"/>
                        <w:sz w:val="20"/>
                      </w:rPr>
                      <w:t>128 (19%)</w:t>
                    </w:r>
                  </w:ins>
                </w:p>
              </w:tc>
              <w:tc>
                <w:tcPr>
                  <w:tcW w:w="1789" w:type="dxa"/>
                  <w:tcBorders>
                    <w:top w:val="single" w:sz="0" w:space="0" w:color="D3D3D3"/>
                    <w:left w:val="single" w:sz="0" w:space="0" w:color="D3D3D3"/>
                    <w:bottom w:val="single" w:sz="0" w:space="0" w:color="D3D3D3"/>
                    <w:right w:val="single" w:sz="0" w:space="0" w:color="D3D3D3"/>
                  </w:tcBorders>
                </w:tcPr>
                <w:p w14:paraId="28D260F7" w14:textId="77777777" w:rsidR="00147BC8" w:rsidRDefault="00147BC8" w:rsidP="00147BC8">
                  <w:pPr>
                    <w:keepNext/>
                    <w:spacing w:after="60"/>
                    <w:jc w:val="center"/>
                    <w:rPr>
                      <w:ins w:id="810" w:author="Haziq Jamil" w:date="2025-03-06T17:08:00Z" w16du:dateUtc="2025-03-06T09:08:00Z"/>
                    </w:rPr>
                  </w:pPr>
                  <w:ins w:id="811" w:author="Haziq Jamil" w:date="2025-03-06T17:08:00Z" w16du:dateUtc="2025-03-06T09:08:00Z">
                    <w:r>
                      <w:rPr>
                        <w:rFonts w:ascii="Calibri" w:hAnsi="Calibri"/>
                        <w:sz w:val="20"/>
                      </w:rPr>
                      <w:t>7 (4.9%)</w:t>
                    </w:r>
                  </w:ins>
                </w:p>
              </w:tc>
            </w:tr>
            <w:tr w:rsidR="00147BC8" w14:paraId="1AC36D72" w14:textId="77777777" w:rsidTr="00147BC8">
              <w:trPr>
                <w:cantSplit/>
                <w:jc w:val="center"/>
                <w:ins w:id="812"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5F6F0EFB" w14:textId="77777777" w:rsidR="00147BC8" w:rsidRDefault="00147BC8" w:rsidP="00147BC8">
                  <w:pPr>
                    <w:keepNext/>
                    <w:spacing w:after="60"/>
                    <w:rPr>
                      <w:ins w:id="813" w:author="Haziq Jamil" w:date="2025-03-06T17:08:00Z" w16du:dateUtc="2025-03-06T09:08:00Z"/>
                    </w:rPr>
                  </w:pPr>
                  <w:ins w:id="814" w:author="Haziq Jamil" w:date="2025-03-06T17:08:00Z" w16du:dateUtc="2025-03-06T09:08:00Z">
                    <w:r>
                      <w:rPr>
                        <w:rFonts w:ascii="Calibri" w:hAnsi="Calibri"/>
                        <w:sz w:val="20"/>
                      </w:rPr>
                      <w:t>    Terrace</w:t>
                    </w:r>
                  </w:ins>
                </w:p>
              </w:tc>
              <w:tc>
                <w:tcPr>
                  <w:tcW w:w="920" w:type="dxa"/>
                  <w:tcBorders>
                    <w:top w:val="single" w:sz="0" w:space="0" w:color="D3D3D3"/>
                    <w:left w:val="single" w:sz="0" w:space="0" w:color="D3D3D3"/>
                    <w:bottom w:val="single" w:sz="0" w:space="0" w:color="D3D3D3"/>
                    <w:right w:val="single" w:sz="0" w:space="0" w:color="D3D3D3"/>
                  </w:tcBorders>
                </w:tcPr>
                <w:p w14:paraId="429E8CCC" w14:textId="77777777" w:rsidR="00147BC8" w:rsidRDefault="00147BC8" w:rsidP="00147BC8">
                  <w:pPr>
                    <w:keepNext/>
                    <w:spacing w:after="60"/>
                    <w:jc w:val="center"/>
                    <w:rPr>
                      <w:ins w:id="815"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578C513D" w14:textId="77777777" w:rsidR="00147BC8" w:rsidRDefault="00147BC8" w:rsidP="00147BC8">
                  <w:pPr>
                    <w:keepNext/>
                    <w:spacing w:after="60"/>
                    <w:jc w:val="center"/>
                    <w:rPr>
                      <w:ins w:id="816" w:author="Haziq Jamil" w:date="2025-03-06T17:08:00Z" w16du:dateUtc="2025-03-06T09:08:00Z"/>
                    </w:rPr>
                  </w:pPr>
                  <w:ins w:id="817" w:author="Haziq Jamil" w:date="2025-03-06T17:08:00Z" w16du:dateUtc="2025-03-06T09:08:00Z">
                    <w:r>
                      <w:rPr>
                        <w:rFonts w:ascii="Calibri" w:hAnsi="Calibri"/>
                        <w:sz w:val="20"/>
                      </w:rPr>
                      <w:t>4,449 (16%)</w:t>
                    </w:r>
                  </w:ins>
                </w:p>
              </w:tc>
              <w:tc>
                <w:tcPr>
                  <w:tcW w:w="1789" w:type="dxa"/>
                  <w:tcBorders>
                    <w:top w:val="single" w:sz="0" w:space="0" w:color="D3D3D3"/>
                    <w:left w:val="single" w:sz="0" w:space="0" w:color="D3D3D3"/>
                    <w:bottom w:val="single" w:sz="0" w:space="0" w:color="D3D3D3"/>
                    <w:right w:val="single" w:sz="0" w:space="0" w:color="D3D3D3"/>
                  </w:tcBorders>
                </w:tcPr>
                <w:p w14:paraId="3D1576EA" w14:textId="77777777" w:rsidR="00147BC8" w:rsidRDefault="00147BC8" w:rsidP="00147BC8">
                  <w:pPr>
                    <w:keepNext/>
                    <w:spacing w:after="60"/>
                    <w:jc w:val="center"/>
                    <w:rPr>
                      <w:ins w:id="818" w:author="Haziq Jamil" w:date="2025-03-06T17:08:00Z" w16du:dateUtc="2025-03-06T09:08:00Z"/>
                    </w:rPr>
                  </w:pPr>
                  <w:ins w:id="819" w:author="Haziq Jamil" w:date="2025-03-06T17:08:00Z" w16du:dateUtc="2025-03-06T09:08:00Z">
                    <w:r>
                      <w:rPr>
                        <w:rFonts w:ascii="Calibri" w:hAnsi="Calibri"/>
                        <w:sz w:val="20"/>
                      </w:rPr>
                      <w:t>4,134 (16%)</w:t>
                    </w:r>
                  </w:ins>
                </w:p>
              </w:tc>
              <w:tc>
                <w:tcPr>
                  <w:tcW w:w="1788" w:type="dxa"/>
                  <w:tcBorders>
                    <w:top w:val="single" w:sz="0" w:space="0" w:color="D3D3D3"/>
                    <w:left w:val="single" w:sz="0" w:space="0" w:color="D3D3D3"/>
                    <w:bottom w:val="single" w:sz="0" w:space="0" w:color="D3D3D3"/>
                    <w:right w:val="single" w:sz="0" w:space="0" w:color="D3D3D3"/>
                  </w:tcBorders>
                </w:tcPr>
                <w:p w14:paraId="7B7FBC1B" w14:textId="77777777" w:rsidR="00147BC8" w:rsidRDefault="00147BC8" w:rsidP="00147BC8">
                  <w:pPr>
                    <w:keepNext/>
                    <w:spacing w:after="60"/>
                    <w:jc w:val="center"/>
                    <w:rPr>
                      <w:ins w:id="820" w:author="Haziq Jamil" w:date="2025-03-06T17:08:00Z" w16du:dateUtc="2025-03-06T09:08:00Z"/>
                    </w:rPr>
                  </w:pPr>
                  <w:ins w:id="821" w:author="Haziq Jamil" w:date="2025-03-06T17:08:00Z" w16du:dateUtc="2025-03-06T09:08:00Z">
                    <w:r>
                      <w:rPr>
                        <w:rFonts w:ascii="Calibri" w:hAnsi="Calibri"/>
                        <w:sz w:val="20"/>
                      </w:rPr>
                      <w:t>213 (17%)</w:t>
                    </w:r>
                  </w:ins>
                </w:p>
              </w:tc>
              <w:tc>
                <w:tcPr>
                  <w:tcW w:w="1789" w:type="dxa"/>
                  <w:tcBorders>
                    <w:top w:val="single" w:sz="0" w:space="0" w:color="D3D3D3"/>
                    <w:left w:val="single" w:sz="0" w:space="0" w:color="D3D3D3"/>
                    <w:bottom w:val="single" w:sz="0" w:space="0" w:color="D3D3D3"/>
                    <w:right w:val="single" w:sz="0" w:space="0" w:color="D3D3D3"/>
                  </w:tcBorders>
                </w:tcPr>
                <w:p w14:paraId="6E60547D" w14:textId="77777777" w:rsidR="00147BC8" w:rsidRDefault="00147BC8" w:rsidP="00147BC8">
                  <w:pPr>
                    <w:keepNext/>
                    <w:spacing w:after="60"/>
                    <w:jc w:val="center"/>
                    <w:rPr>
                      <w:ins w:id="822" w:author="Haziq Jamil" w:date="2025-03-06T17:08:00Z" w16du:dateUtc="2025-03-06T09:08:00Z"/>
                    </w:rPr>
                  </w:pPr>
                  <w:ins w:id="823" w:author="Haziq Jamil" w:date="2025-03-06T17:08:00Z" w16du:dateUtc="2025-03-06T09:08:00Z">
                    <w:r>
                      <w:rPr>
                        <w:rFonts w:ascii="Calibri" w:hAnsi="Calibri"/>
                        <w:sz w:val="20"/>
                      </w:rPr>
                      <w:t>48 (7.0%)</w:t>
                    </w:r>
                  </w:ins>
                </w:p>
              </w:tc>
              <w:tc>
                <w:tcPr>
                  <w:tcW w:w="1789" w:type="dxa"/>
                  <w:tcBorders>
                    <w:top w:val="single" w:sz="0" w:space="0" w:color="D3D3D3"/>
                    <w:left w:val="single" w:sz="0" w:space="0" w:color="D3D3D3"/>
                    <w:bottom w:val="single" w:sz="0" w:space="0" w:color="D3D3D3"/>
                    <w:right w:val="single" w:sz="0" w:space="0" w:color="D3D3D3"/>
                  </w:tcBorders>
                </w:tcPr>
                <w:p w14:paraId="009622D8" w14:textId="77777777" w:rsidR="00147BC8" w:rsidRDefault="00147BC8" w:rsidP="00147BC8">
                  <w:pPr>
                    <w:keepNext/>
                    <w:spacing w:after="60"/>
                    <w:jc w:val="center"/>
                    <w:rPr>
                      <w:ins w:id="824" w:author="Haziq Jamil" w:date="2025-03-06T17:08:00Z" w16du:dateUtc="2025-03-06T09:08:00Z"/>
                    </w:rPr>
                  </w:pPr>
                  <w:ins w:id="825" w:author="Haziq Jamil" w:date="2025-03-06T17:08:00Z" w16du:dateUtc="2025-03-06T09:08:00Z">
                    <w:r>
                      <w:rPr>
                        <w:rFonts w:ascii="Calibri" w:hAnsi="Calibri"/>
                        <w:sz w:val="20"/>
                      </w:rPr>
                      <w:t>54 (38%)</w:t>
                    </w:r>
                  </w:ins>
                </w:p>
              </w:tc>
            </w:tr>
            <w:tr w:rsidR="00147BC8" w14:paraId="44F370CF" w14:textId="77777777" w:rsidTr="00147BC8">
              <w:trPr>
                <w:cantSplit/>
                <w:jc w:val="center"/>
                <w:ins w:id="826"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564A7200" w14:textId="77777777" w:rsidR="00147BC8" w:rsidRDefault="00147BC8" w:rsidP="00147BC8">
                  <w:pPr>
                    <w:keepNext/>
                    <w:spacing w:after="60"/>
                    <w:rPr>
                      <w:ins w:id="827" w:author="Haziq Jamil" w:date="2025-03-06T17:08:00Z" w16du:dateUtc="2025-03-06T09:08:00Z"/>
                    </w:rPr>
                  </w:pPr>
                  <w:ins w:id="828" w:author="Haziq Jamil" w:date="2025-03-06T17:08:00Z" w16du:dateUtc="2025-03-06T09:08:00Z">
                    <w:r>
                      <w:rPr>
                        <w:rFonts w:ascii="Calibri" w:hAnsi="Calibri"/>
                        <w:sz w:val="20"/>
                      </w:rPr>
                      <w:t>    Apartment</w:t>
                    </w:r>
                  </w:ins>
                </w:p>
              </w:tc>
              <w:tc>
                <w:tcPr>
                  <w:tcW w:w="920" w:type="dxa"/>
                  <w:tcBorders>
                    <w:top w:val="single" w:sz="0" w:space="0" w:color="D3D3D3"/>
                    <w:left w:val="single" w:sz="0" w:space="0" w:color="D3D3D3"/>
                    <w:bottom w:val="single" w:sz="0" w:space="0" w:color="D3D3D3"/>
                    <w:right w:val="single" w:sz="0" w:space="0" w:color="D3D3D3"/>
                  </w:tcBorders>
                </w:tcPr>
                <w:p w14:paraId="01044933" w14:textId="77777777" w:rsidR="00147BC8" w:rsidRDefault="00147BC8" w:rsidP="00147BC8">
                  <w:pPr>
                    <w:keepNext/>
                    <w:spacing w:after="60"/>
                    <w:jc w:val="center"/>
                    <w:rPr>
                      <w:ins w:id="829"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1C78E792" w14:textId="77777777" w:rsidR="00147BC8" w:rsidRDefault="00147BC8" w:rsidP="00147BC8">
                  <w:pPr>
                    <w:keepNext/>
                    <w:spacing w:after="60"/>
                    <w:jc w:val="center"/>
                    <w:rPr>
                      <w:ins w:id="830" w:author="Haziq Jamil" w:date="2025-03-06T17:08:00Z" w16du:dateUtc="2025-03-06T09:08:00Z"/>
                    </w:rPr>
                  </w:pPr>
                  <w:ins w:id="831" w:author="Haziq Jamil" w:date="2025-03-06T17:08:00Z" w16du:dateUtc="2025-03-06T09:08:00Z">
                    <w:r>
                      <w:rPr>
                        <w:rFonts w:ascii="Calibri" w:hAnsi="Calibri"/>
                        <w:sz w:val="20"/>
                      </w:rPr>
                      <w:t>1,527 (5.6%)</w:t>
                    </w:r>
                  </w:ins>
                </w:p>
              </w:tc>
              <w:tc>
                <w:tcPr>
                  <w:tcW w:w="1789" w:type="dxa"/>
                  <w:tcBorders>
                    <w:top w:val="single" w:sz="0" w:space="0" w:color="D3D3D3"/>
                    <w:left w:val="single" w:sz="0" w:space="0" w:color="D3D3D3"/>
                    <w:bottom w:val="single" w:sz="0" w:space="0" w:color="D3D3D3"/>
                    <w:right w:val="single" w:sz="0" w:space="0" w:color="D3D3D3"/>
                  </w:tcBorders>
                </w:tcPr>
                <w:p w14:paraId="65588ECD" w14:textId="77777777" w:rsidR="00147BC8" w:rsidRDefault="00147BC8" w:rsidP="00147BC8">
                  <w:pPr>
                    <w:keepNext/>
                    <w:spacing w:after="60"/>
                    <w:jc w:val="center"/>
                    <w:rPr>
                      <w:ins w:id="832" w:author="Haziq Jamil" w:date="2025-03-06T17:08:00Z" w16du:dateUtc="2025-03-06T09:08:00Z"/>
                    </w:rPr>
                  </w:pPr>
                  <w:ins w:id="833" w:author="Haziq Jamil" w:date="2025-03-06T17:08:00Z" w16du:dateUtc="2025-03-06T09:08:00Z">
                    <w:r>
                      <w:rPr>
                        <w:rFonts w:ascii="Calibri" w:hAnsi="Calibri"/>
                        <w:sz w:val="20"/>
                      </w:rPr>
                      <w:t>1,106 (4.4%)</w:t>
                    </w:r>
                  </w:ins>
                </w:p>
              </w:tc>
              <w:tc>
                <w:tcPr>
                  <w:tcW w:w="1788" w:type="dxa"/>
                  <w:tcBorders>
                    <w:top w:val="single" w:sz="0" w:space="0" w:color="D3D3D3"/>
                    <w:left w:val="single" w:sz="0" w:space="0" w:color="D3D3D3"/>
                    <w:bottom w:val="single" w:sz="0" w:space="0" w:color="D3D3D3"/>
                    <w:right w:val="single" w:sz="0" w:space="0" w:color="D3D3D3"/>
                  </w:tcBorders>
                </w:tcPr>
                <w:p w14:paraId="116B2DBF" w14:textId="77777777" w:rsidR="00147BC8" w:rsidRDefault="00147BC8" w:rsidP="00147BC8">
                  <w:pPr>
                    <w:keepNext/>
                    <w:spacing w:after="60"/>
                    <w:jc w:val="center"/>
                    <w:rPr>
                      <w:ins w:id="834" w:author="Haziq Jamil" w:date="2025-03-06T17:08:00Z" w16du:dateUtc="2025-03-06T09:08:00Z"/>
                    </w:rPr>
                  </w:pPr>
                  <w:ins w:id="835" w:author="Haziq Jamil" w:date="2025-03-06T17:08:00Z" w16du:dateUtc="2025-03-06T09:08:00Z">
                    <w:r>
                      <w:rPr>
                        <w:rFonts w:ascii="Calibri" w:hAnsi="Calibri"/>
                        <w:sz w:val="20"/>
                      </w:rPr>
                      <w:t>414 (33%)</w:t>
                    </w:r>
                  </w:ins>
                </w:p>
              </w:tc>
              <w:tc>
                <w:tcPr>
                  <w:tcW w:w="1789" w:type="dxa"/>
                  <w:tcBorders>
                    <w:top w:val="single" w:sz="0" w:space="0" w:color="D3D3D3"/>
                    <w:left w:val="single" w:sz="0" w:space="0" w:color="D3D3D3"/>
                    <w:bottom w:val="single" w:sz="0" w:space="0" w:color="D3D3D3"/>
                    <w:right w:val="single" w:sz="0" w:space="0" w:color="D3D3D3"/>
                  </w:tcBorders>
                </w:tcPr>
                <w:p w14:paraId="57C6BD65" w14:textId="77777777" w:rsidR="00147BC8" w:rsidRDefault="00147BC8" w:rsidP="00147BC8">
                  <w:pPr>
                    <w:keepNext/>
                    <w:spacing w:after="60"/>
                    <w:jc w:val="center"/>
                    <w:rPr>
                      <w:ins w:id="836" w:author="Haziq Jamil" w:date="2025-03-06T17:08:00Z" w16du:dateUtc="2025-03-06T09:08:00Z"/>
                    </w:rPr>
                  </w:pPr>
                  <w:ins w:id="837" w:author="Haziq Jamil" w:date="2025-03-06T17:08:00Z" w16du:dateUtc="2025-03-06T09:08:00Z">
                    <w:r>
                      <w:rPr>
                        <w:rFonts w:ascii="Calibri" w:hAnsi="Calibri"/>
                        <w:sz w:val="20"/>
                      </w:rPr>
                      <w:t>4 (0.6%)</w:t>
                    </w:r>
                  </w:ins>
                </w:p>
              </w:tc>
              <w:tc>
                <w:tcPr>
                  <w:tcW w:w="1789" w:type="dxa"/>
                  <w:tcBorders>
                    <w:top w:val="single" w:sz="0" w:space="0" w:color="D3D3D3"/>
                    <w:left w:val="single" w:sz="0" w:space="0" w:color="D3D3D3"/>
                    <w:bottom w:val="single" w:sz="0" w:space="0" w:color="D3D3D3"/>
                    <w:right w:val="single" w:sz="0" w:space="0" w:color="D3D3D3"/>
                  </w:tcBorders>
                </w:tcPr>
                <w:p w14:paraId="7E5CB0B1" w14:textId="77777777" w:rsidR="00147BC8" w:rsidRDefault="00147BC8" w:rsidP="00147BC8">
                  <w:pPr>
                    <w:keepNext/>
                    <w:spacing w:after="60"/>
                    <w:jc w:val="center"/>
                    <w:rPr>
                      <w:ins w:id="838" w:author="Haziq Jamil" w:date="2025-03-06T17:08:00Z" w16du:dateUtc="2025-03-06T09:08:00Z"/>
                    </w:rPr>
                  </w:pPr>
                  <w:ins w:id="839" w:author="Haziq Jamil" w:date="2025-03-06T17:08:00Z" w16du:dateUtc="2025-03-06T09:08:00Z">
                    <w:r>
                      <w:rPr>
                        <w:rFonts w:ascii="Calibri" w:hAnsi="Calibri"/>
                        <w:sz w:val="20"/>
                      </w:rPr>
                      <w:t>3 (2.1%)</w:t>
                    </w:r>
                  </w:ins>
                </w:p>
              </w:tc>
            </w:tr>
            <w:tr w:rsidR="00147BC8" w14:paraId="187997D8" w14:textId="77777777" w:rsidTr="00147BC8">
              <w:trPr>
                <w:cantSplit/>
                <w:jc w:val="center"/>
                <w:ins w:id="840"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4A3B8E70" w14:textId="77777777" w:rsidR="00147BC8" w:rsidRDefault="00147BC8" w:rsidP="00147BC8">
                  <w:pPr>
                    <w:keepNext/>
                    <w:spacing w:after="60"/>
                    <w:rPr>
                      <w:ins w:id="841" w:author="Haziq Jamil" w:date="2025-03-06T17:08:00Z" w16du:dateUtc="2025-03-06T09:08:00Z"/>
                    </w:rPr>
                  </w:pPr>
                  <w:ins w:id="842" w:author="Haziq Jamil" w:date="2025-03-06T17:08:00Z" w16du:dateUtc="2025-03-06T09:08:00Z">
                    <w:r>
                      <w:rPr>
                        <w:rFonts w:ascii="Calibri" w:hAnsi="Calibri"/>
                        <w:sz w:val="20"/>
                      </w:rPr>
                      <w:t>    Land</w:t>
                    </w:r>
                  </w:ins>
                </w:p>
              </w:tc>
              <w:tc>
                <w:tcPr>
                  <w:tcW w:w="920" w:type="dxa"/>
                  <w:tcBorders>
                    <w:top w:val="single" w:sz="0" w:space="0" w:color="D3D3D3"/>
                    <w:left w:val="single" w:sz="0" w:space="0" w:color="D3D3D3"/>
                    <w:bottom w:val="single" w:sz="0" w:space="0" w:color="D3D3D3"/>
                    <w:right w:val="single" w:sz="0" w:space="0" w:color="D3D3D3"/>
                  </w:tcBorders>
                </w:tcPr>
                <w:p w14:paraId="69D44556" w14:textId="77777777" w:rsidR="00147BC8" w:rsidRDefault="00147BC8" w:rsidP="00147BC8">
                  <w:pPr>
                    <w:keepNext/>
                    <w:spacing w:after="60"/>
                    <w:jc w:val="center"/>
                    <w:rPr>
                      <w:ins w:id="843"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0F74EE9A" w14:textId="77777777" w:rsidR="00147BC8" w:rsidRDefault="00147BC8" w:rsidP="00147BC8">
                  <w:pPr>
                    <w:keepNext/>
                    <w:spacing w:after="60"/>
                    <w:jc w:val="center"/>
                    <w:rPr>
                      <w:ins w:id="844" w:author="Haziq Jamil" w:date="2025-03-06T17:08:00Z" w16du:dateUtc="2025-03-06T09:08:00Z"/>
                    </w:rPr>
                  </w:pPr>
                  <w:ins w:id="845" w:author="Haziq Jamil" w:date="2025-03-06T17:08:00Z" w16du:dateUtc="2025-03-06T09:08:00Z">
                    <w:r>
                      <w:rPr>
                        <w:rFonts w:ascii="Calibri" w:hAnsi="Calibri"/>
                        <w:sz w:val="20"/>
                      </w:rPr>
                      <w:t>16 (&lt;0.1%)</w:t>
                    </w:r>
                  </w:ins>
                </w:p>
              </w:tc>
              <w:tc>
                <w:tcPr>
                  <w:tcW w:w="1789" w:type="dxa"/>
                  <w:tcBorders>
                    <w:top w:val="single" w:sz="0" w:space="0" w:color="D3D3D3"/>
                    <w:left w:val="single" w:sz="0" w:space="0" w:color="D3D3D3"/>
                    <w:bottom w:val="single" w:sz="0" w:space="0" w:color="D3D3D3"/>
                    <w:right w:val="single" w:sz="0" w:space="0" w:color="D3D3D3"/>
                  </w:tcBorders>
                </w:tcPr>
                <w:p w14:paraId="13F2552D" w14:textId="77777777" w:rsidR="00147BC8" w:rsidRDefault="00147BC8" w:rsidP="00147BC8">
                  <w:pPr>
                    <w:keepNext/>
                    <w:spacing w:after="60"/>
                    <w:jc w:val="center"/>
                    <w:rPr>
                      <w:ins w:id="846" w:author="Haziq Jamil" w:date="2025-03-06T17:08:00Z" w16du:dateUtc="2025-03-06T09:08:00Z"/>
                    </w:rPr>
                  </w:pPr>
                  <w:ins w:id="847" w:author="Haziq Jamil" w:date="2025-03-06T17:08:00Z" w16du:dateUtc="2025-03-06T09:08:00Z">
                    <w:r>
                      <w:rPr>
                        <w:rFonts w:ascii="Calibri" w:hAnsi="Calibri"/>
                        <w:sz w:val="20"/>
                      </w:rPr>
                      <w:t>11 (&lt;0.1%)</w:t>
                    </w:r>
                  </w:ins>
                </w:p>
              </w:tc>
              <w:tc>
                <w:tcPr>
                  <w:tcW w:w="1788" w:type="dxa"/>
                  <w:tcBorders>
                    <w:top w:val="single" w:sz="0" w:space="0" w:color="D3D3D3"/>
                    <w:left w:val="single" w:sz="0" w:space="0" w:color="D3D3D3"/>
                    <w:bottom w:val="single" w:sz="0" w:space="0" w:color="D3D3D3"/>
                    <w:right w:val="single" w:sz="0" w:space="0" w:color="D3D3D3"/>
                  </w:tcBorders>
                </w:tcPr>
                <w:p w14:paraId="52BA60E9" w14:textId="77777777" w:rsidR="00147BC8" w:rsidRDefault="00147BC8" w:rsidP="00147BC8">
                  <w:pPr>
                    <w:keepNext/>
                    <w:spacing w:after="60"/>
                    <w:jc w:val="center"/>
                    <w:rPr>
                      <w:ins w:id="848" w:author="Haziq Jamil" w:date="2025-03-06T17:08:00Z" w16du:dateUtc="2025-03-06T09:08:00Z"/>
                    </w:rPr>
                  </w:pPr>
                  <w:ins w:id="849" w:author="Haziq Jamil" w:date="2025-03-06T17:08:00Z" w16du:dateUtc="2025-03-06T09:08:00Z">
                    <w:r>
                      <w:rPr>
                        <w:rFonts w:ascii="Calibri" w:hAnsi="Calibri"/>
                        <w:sz w:val="20"/>
                      </w:rPr>
                      <w:t>4 (0.3%)</w:t>
                    </w:r>
                  </w:ins>
                </w:p>
              </w:tc>
              <w:tc>
                <w:tcPr>
                  <w:tcW w:w="1789" w:type="dxa"/>
                  <w:tcBorders>
                    <w:top w:val="single" w:sz="0" w:space="0" w:color="D3D3D3"/>
                    <w:left w:val="single" w:sz="0" w:space="0" w:color="D3D3D3"/>
                    <w:bottom w:val="single" w:sz="0" w:space="0" w:color="D3D3D3"/>
                    <w:right w:val="single" w:sz="0" w:space="0" w:color="D3D3D3"/>
                  </w:tcBorders>
                </w:tcPr>
                <w:p w14:paraId="5324A203" w14:textId="77777777" w:rsidR="00147BC8" w:rsidRDefault="00147BC8" w:rsidP="00147BC8">
                  <w:pPr>
                    <w:keepNext/>
                    <w:spacing w:after="60"/>
                    <w:jc w:val="center"/>
                    <w:rPr>
                      <w:ins w:id="850" w:author="Haziq Jamil" w:date="2025-03-06T17:08:00Z" w16du:dateUtc="2025-03-06T09:08:00Z"/>
                    </w:rPr>
                  </w:pPr>
                  <w:ins w:id="851" w:author="Haziq Jamil" w:date="2025-03-06T17:08:00Z" w16du:dateUtc="2025-03-06T09:08:00Z">
                    <w:r>
                      <w:rPr>
                        <w:rFonts w:ascii="Calibri" w:hAnsi="Calibri"/>
                        <w:sz w:val="20"/>
                      </w:rPr>
                      <w:t>1 (0.1%)</w:t>
                    </w:r>
                  </w:ins>
                </w:p>
              </w:tc>
              <w:tc>
                <w:tcPr>
                  <w:tcW w:w="1789" w:type="dxa"/>
                  <w:tcBorders>
                    <w:top w:val="single" w:sz="0" w:space="0" w:color="D3D3D3"/>
                    <w:left w:val="single" w:sz="0" w:space="0" w:color="D3D3D3"/>
                    <w:bottom w:val="single" w:sz="0" w:space="0" w:color="D3D3D3"/>
                    <w:right w:val="single" w:sz="0" w:space="0" w:color="D3D3D3"/>
                  </w:tcBorders>
                </w:tcPr>
                <w:p w14:paraId="3F681EFD" w14:textId="77777777" w:rsidR="00147BC8" w:rsidRDefault="00147BC8" w:rsidP="00147BC8">
                  <w:pPr>
                    <w:keepNext/>
                    <w:spacing w:after="60"/>
                    <w:jc w:val="center"/>
                    <w:rPr>
                      <w:ins w:id="852" w:author="Haziq Jamil" w:date="2025-03-06T17:08:00Z" w16du:dateUtc="2025-03-06T09:08:00Z"/>
                    </w:rPr>
                  </w:pPr>
                  <w:ins w:id="853" w:author="Haziq Jamil" w:date="2025-03-06T17:08:00Z" w16du:dateUtc="2025-03-06T09:08:00Z">
                    <w:r>
                      <w:rPr>
                        <w:rFonts w:ascii="Calibri" w:hAnsi="Calibri"/>
                        <w:sz w:val="20"/>
                      </w:rPr>
                      <w:t>0 (0%)</w:t>
                    </w:r>
                  </w:ins>
                </w:p>
              </w:tc>
            </w:tr>
            <w:tr w:rsidR="00147BC8" w14:paraId="6D146662" w14:textId="77777777" w:rsidTr="00147BC8">
              <w:trPr>
                <w:cantSplit/>
                <w:jc w:val="center"/>
                <w:ins w:id="854"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0BC2FB56" w14:textId="77777777" w:rsidR="00147BC8" w:rsidRPr="00E21FAE" w:rsidRDefault="00147BC8" w:rsidP="00147BC8">
                  <w:pPr>
                    <w:keepNext/>
                    <w:spacing w:after="60"/>
                    <w:rPr>
                      <w:ins w:id="855" w:author="Haziq Jamil" w:date="2025-03-06T17:08:00Z" w16du:dateUtc="2025-03-06T09:08:00Z"/>
                      <w:b/>
                      <w:bCs/>
                    </w:rPr>
                  </w:pPr>
                  <w:ins w:id="856" w:author="Haziq Jamil" w:date="2025-03-06T17:08:00Z" w16du:dateUtc="2025-03-06T09:08:00Z">
                    <w:r w:rsidRPr="00E21FAE">
                      <w:rPr>
                        <w:rFonts w:ascii="Calibri" w:hAnsi="Calibri"/>
                        <w:b/>
                        <w:bCs/>
                        <w:sz w:val="20"/>
                      </w:rPr>
                      <w:t>Land tenure</w:t>
                    </w:r>
                  </w:ins>
                </w:p>
              </w:tc>
              <w:tc>
                <w:tcPr>
                  <w:tcW w:w="920" w:type="dxa"/>
                  <w:tcBorders>
                    <w:top w:val="single" w:sz="0" w:space="0" w:color="D3D3D3"/>
                    <w:left w:val="single" w:sz="0" w:space="0" w:color="D3D3D3"/>
                    <w:bottom w:val="single" w:sz="0" w:space="0" w:color="D3D3D3"/>
                    <w:right w:val="single" w:sz="0" w:space="0" w:color="D3D3D3"/>
                  </w:tcBorders>
                </w:tcPr>
                <w:p w14:paraId="5230B8C1" w14:textId="77777777" w:rsidR="00147BC8" w:rsidRDefault="00147BC8" w:rsidP="00147BC8">
                  <w:pPr>
                    <w:keepNext/>
                    <w:spacing w:after="60"/>
                    <w:jc w:val="center"/>
                    <w:rPr>
                      <w:ins w:id="857" w:author="Haziq Jamil" w:date="2025-03-06T17:08:00Z" w16du:dateUtc="2025-03-06T09:08:00Z"/>
                    </w:rPr>
                  </w:pPr>
                  <w:ins w:id="858" w:author="Haziq Jamil" w:date="2025-03-06T17:08:00Z" w16du:dateUtc="2025-03-06T09:08:00Z">
                    <w:r>
                      <w:rPr>
                        <w:rFonts w:ascii="Calibri" w:hAnsi="Calibri"/>
                        <w:sz w:val="20"/>
                      </w:rPr>
                      <w:t>12,877</w:t>
                    </w:r>
                  </w:ins>
                </w:p>
              </w:tc>
              <w:tc>
                <w:tcPr>
                  <w:tcW w:w="1788" w:type="dxa"/>
                  <w:tcBorders>
                    <w:top w:val="single" w:sz="0" w:space="0" w:color="D3D3D3"/>
                    <w:left w:val="single" w:sz="0" w:space="0" w:color="D3D3D3"/>
                    <w:bottom w:val="single" w:sz="0" w:space="0" w:color="D3D3D3"/>
                    <w:right w:val="single" w:sz="0" w:space="0" w:color="D3D3D3"/>
                  </w:tcBorders>
                </w:tcPr>
                <w:p w14:paraId="322CABE4" w14:textId="77777777" w:rsidR="00147BC8" w:rsidRDefault="00147BC8" w:rsidP="00147BC8">
                  <w:pPr>
                    <w:keepNext/>
                    <w:spacing w:after="60"/>
                    <w:jc w:val="center"/>
                    <w:rPr>
                      <w:ins w:id="859"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76CB1341" w14:textId="77777777" w:rsidR="00147BC8" w:rsidRDefault="00147BC8" w:rsidP="00147BC8">
                  <w:pPr>
                    <w:keepNext/>
                    <w:spacing w:after="60"/>
                    <w:jc w:val="center"/>
                    <w:rPr>
                      <w:ins w:id="860"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67AEA51D" w14:textId="77777777" w:rsidR="00147BC8" w:rsidRDefault="00147BC8" w:rsidP="00147BC8">
                  <w:pPr>
                    <w:keepNext/>
                    <w:spacing w:after="60"/>
                    <w:jc w:val="center"/>
                    <w:rPr>
                      <w:ins w:id="861"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32013728" w14:textId="77777777" w:rsidR="00147BC8" w:rsidRDefault="00147BC8" w:rsidP="00147BC8">
                  <w:pPr>
                    <w:keepNext/>
                    <w:spacing w:after="60"/>
                    <w:jc w:val="center"/>
                    <w:rPr>
                      <w:ins w:id="862"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73ADC967" w14:textId="77777777" w:rsidR="00147BC8" w:rsidRDefault="00147BC8" w:rsidP="00147BC8">
                  <w:pPr>
                    <w:keepNext/>
                    <w:spacing w:after="60"/>
                    <w:jc w:val="center"/>
                    <w:rPr>
                      <w:ins w:id="863" w:author="Haziq Jamil" w:date="2025-03-06T17:08:00Z" w16du:dateUtc="2025-03-06T09:08:00Z"/>
                    </w:rPr>
                  </w:pPr>
                </w:p>
              </w:tc>
            </w:tr>
            <w:tr w:rsidR="00147BC8" w14:paraId="2FDC6D2F" w14:textId="77777777" w:rsidTr="00147BC8">
              <w:trPr>
                <w:cantSplit/>
                <w:jc w:val="center"/>
                <w:ins w:id="864"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42A8A215" w14:textId="77777777" w:rsidR="00147BC8" w:rsidRDefault="00147BC8" w:rsidP="00147BC8">
                  <w:pPr>
                    <w:keepNext/>
                    <w:spacing w:after="60"/>
                    <w:rPr>
                      <w:ins w:id="865" w:author="Haziq Jamil" w:date="2025-03-06T17:08:00Z" w16du:dateUtc="2025-03-06T09:08:00Z"/>
                    </w:rPr>
                  </w:pPr>
                  <w:ins w:id="866" w:author="Haziq Jamil" w:date="2025-03-06T17:08:00Z" w16du:dateUtc="2025-03-06T09:08:00Z">
                    <w:r>
                      <w:rPr>
                        <w:rFonts w:ascii="Calibri" w:hAnsi="Calibri"/>
                        <w:sz w:val="20"/>
                      </w:rPr>
                      <w:t>    Freehold</w:t>
                    </w:r>
                  </w:ins>
                </w:p>
              </w:tc>
              <w:tc>
                <w:tcPr>
                  <w:tcW w:w="920" w:type="dxa"/>
                  <w:tcBorders>
                    <w:top w:val="single" w:sz="0" w:space="0" w:color="D3D3D3"/>
                    <w:left w:val="single" w:sz="0" w:space="0" w:color="D3D3D3"/>
                    <w:bottom w:val="single" w:sz="0" w:space="0" w:color="D3D3D3"/>
                    <w:right w:val="single" w:sz="0" w:space="0" w:color="D3D3D3"/>
                  </w:tcBorders>
                </w:tcPr>
                <w:p w14:paraId="5A5EC96F" w14:textId="77777777" w:rsidR="00147BC8" w:rsidRDefault="00147BC8" w:rsidP="00147BC8">
                  <w:pPr>
                    <w:keepNext/>
                    <w:spacing w:after="60"/>
                    <w:jc w:val="center"/>
                    <w:rPr>
                      <w:ins w:id="867"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01627DF2" w14:textId="77777777" w:rsidR="00147BC8" w:rsidRDefault="00147BC8" w:rsidP="00147BC8">
                  <w:pPr>
                    <w:keepNext/>
                    <w:spacing w:after="60"/>
                    <w:jc w:val="center"/>
                    <w:rPr>
                      <w:ins w:id="868" w:author="Haziq Jamil" w:date="2025-03-06T17:08:00Z" w16du:dateUtc="2025-03-06T09:08:00Z"/>
                    </w:rPr>
                  </w:pPr>
                  <w:ins w:id="869" w:author="Haziq Jamil" w:date="2025-03-06T17:08:00Z" w16du:dateUtc="2025-03-06T09:08:00Z">
                    <w:r>
                      <w:rPr>
                        <w:rFonts w:ascii="Calibri" w:hAnsi="Calibri"/>
                        <w:sz w:val="20"/>
                      </w:rPr>
                      <w:t>9,296 (72%)</w:t>
                    </w:r>
                  </w:ins>
                </w:p>
              </w:tc>
              <w:tc>
                <w:tcPr>
                  <w:tcW w:w="1789" w:type="dxa"/>
                  <w:tcBorders>
                    <w:top w:val="single" w:sz="0" w:space="0" w:color="D3D3D3"/>
                    <w:left w:val="single" w:sz="0" w:space="0" w:color="D3D3D3"/>
                    <w:bottom w:val="single" w:sz="0" w:space="0" w:color="D3D3D3"/>
                    <w:right w:val="single" w:sz="0" w:space="0" w:color="D3D3D3"/>
                  </w:tcBorders>
                </w:tcPr>
                <w:p w14:paraId="3A865F7E" w14:textId="77777777" w:rsidR="00147BC8" w:rsidRDefault="00147BC8" w:rsidP="00147BC8">
                  <w:pPr>
                    <w:keepNext/>
                    <w:spacing w:after="60"/>
                    <w:jc w:val="center"/>
                    <w:rPr>
                      <w:ins w:id="870" w:author="Haziq Jamil" w:date="2025-03-06T17:08:00Z" w16du:dateUtc="2025-03-06T09:08:00Z"/>
                    </w:rPr>
                  </w:pPr>
                  <w:ins w:id="871" w:author="Haziq Jamil" w:date="2025-03-06T17:08:00Z" w16du:dateUtc="2025-03-06T09:08:00Z">
                    <w:r>
                      <w:rPr>
                        <w:rFonts w:ascii="Calibri" w:hAnsi="Calibri"/>
                        <w:sz w:val="20"/>
                      </w:rPr>
                      <w:t>8,405 (76%)</w:t>
                    </w:r>
                  </w:ins>
                </w:p>
              </w:tc>
              <w:tc>
                <w:tcPr>
                  <w:tcW w:w="1788" w:type="dxa"/>
                  <w:tcBorders>
                    <w:top w:val="single" w:sz="0" w:space="0" w:color="D3D3D3"/>
                    <w:left w:val="single" w:sz="0" w:space="0" w:color="D3D3D3"/>
                    <w:bottom w:val="single" w:sz="0" w:space="0" w:color="D3D3D3"/>
                    <w:right w:val="single" w:sz="0" w:space="0" w:color="D3D3D3"/>
                  </w:tcBorders>
                </w:tcPr>
                <w:p w14:paraId="500A2F8D" w14:textId="77777777" w:rsidR="00147BC8" w:rsidRDefault="00147BC8" w:rsidP="00147BC8">
                  <w:pPr>
                    <w:keepNext/>
                    <w:spacing w:after="60"/>
                    <w:jc w:val="center"/>
                    <w:rPr>
                      <w:ins w:id="872" w:author="Haziq Jamil" w:date="2025-03-06T17:08:00Z" w16du:dateUtc="2025-03-06T09:08:00Z"/>
                    </w:rPr>
                  </w:pPr>
                  <w:ins w:id="873" w:author="Haziq Jamil" w:date="2025-03-06T17:08:00Z" w16du:dateUtc="2025-03-06T09:08:00Z">
                    <w:r>
                      <w:rPr>
                        <w:rFonts w:ascii="Calibri" w:hAnsi="Calibri"/>
                        <w:sz w:val="20"/>
                      </w:rPr>
                      <w:t>368 (33%)</w:t>
                    </w:r>
                  </w:ins>
                </w:p>
              </w:tc>
              <w:tc>
                <w:tcPr>
                  <w:tcW w:w="1789" w:type="dxa"/>
                  <w:tcBorders>
                    <w:top w:val="single" w:sz="0" w:space="0" w:color="D3D3D3"/>
                    <w:left w:val="single" w:sz="0" w:space="0" w:color="D3D3D3"/>
                    <w:bottom w:val="single" w:sz="0" w:space="0" w:color="D3D3D3"/>
                    <w:right w:val="single" w:sz="0" w:space="0" w:color="D3D3D3"/>
                  </w:tcBorders>
                </w:tcPr>
                <w:p w14:paraId="31CF242B" w14:textId="77777777" w:rsidR="00147BC8" w:rsidRDefault="00147BC8" w:rsidP="00147BC8">
                  <w:pPr>
                    <w:keepNext/>
                    <w:spacing w:after="60"/>
                    <w:jc w:val="center"/>
                    <w:rPr>
                      <w:ins w:id="874" w:author="Haziq Jamil" w:date="2025-03-06T17:08:00Z" w16du:dateUtc="2025-03-06T09:08:00Z"/>
                    </w:rPr>
                  </w:pPr>
                  <w:ins w:id="875" w:author="Haziq Jamil" w:date="2025-03-06T17:08:00Z" w16du:dateUtc="2025-03-06T09:08:00Z">
                    <w:r>
                      <w:rPr>
                        <w:rFonts w:ascii="Calibri" w:hAnsi="Calibri"/>
                        <w:sz w:val="20"/>
                      </w:rPr>
                      <w:t>381 (80%)</w:t>
                    </w:r>
                  </w:ins>
                </w:p>
              </w:tc>
              <w:tc>
                <w:tcPr>
                  <w:tcW w:w="1789" w:type="dxa"/>
                  <w:tcBorders>
                    <w:top w:val="single" w:sz="0" w:space="0" w:color="D3D3D3"/>
                    <w:left w:val="single" w:sz="0" w:space="0" w:color="D3D3D3"/>
                    <w:bottom w:val="single" w:sz="0" w:space="0" w:color="D3D3D3"/>
                    <w:right w:val="single" w:sz="0" w:space="0" w:color="D3D3D3"/>
                  </w:tcBorders>
                </w:tcPr>
                <w:p w14:paraId="72AB4755" w14:textId="77777777" w:rsidR="00147BC8" w:rsidRDefault="00147BC8" w:rsidP="00147BC8">
                  <w:pPr>
                    <w:keepNext/>
                    <w:spacing w:after="60"/>
                    <w:jc w:val="center"/>
                    <w:rPr>
                      <w:ins w:id="876" w:author="Haziq Jamil" w:date="2025-03-06T17:08:00Z" w16du:dateUtc="2025-03-06T09:08:00Z"/>
                    </w:rPr>
                  </w:pPr>
                  <w:ins w:id="877" w:author="Haziq Jamil" w:date="2025-03-06T17:08:00Z" w16du:dateUtc="2025-03-06T09:08:00Z">
                    <w:r>
                      <w:rPr>
                        <w:rFonts w:ascii="Calibri" w:hAnsi="Calibri"/>
                        <w:sz w:val="20"/>
                      </w:rPr>
                      <w:t>142 (97%)</w:t>
                    </w:r>
                  </w:ins>
                </w:p>
              </w:tc>
            </w:tr>
            <w:tr w:rsidR="00147BC8" w14:paraId="4A94D036" w14:textId="77777777" w:rsidTr="00147BC8">
              <w:trPr>
                <w:cantSplit/>
                <w:jc w:val="center"/>
                <w:ins w:id="878"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36556DBB" w14:textId="77777777" w:rsidR="00147BC8" w:rsidRDefault="00147BC8" w:rsidP="00147BC8">
                  <w:pPr>
                    <w:keepNext/>
                    <w:spacing w:after="60"/>
                    <w:rPr>
                      <w:ins w:id="879" w:author="Haziq Jamil" w:date="2025-03-06T17:08:00Z" w16du:dateUtc="2025-03-06T09:08:00Z"/>
                    </w:rPr>
                  </w:pPr>
                  <w:ins w:id="880" w:author="Haziq Jamil" w:date="2025-03-06T17:08:00Z" w16du:dateUtc="2025-03-06T09:08:00Z">
                    <w:r>
                      <w:rPr>
                        <w:rFonts w:ascii="Calibri" w:hAnsi="Calibri"/>
                        <w:sz w:val="20"/>
                      </w:rPr>
                      <w:t>    Leasehold</w:t>
                    </w:r>
                  </w:ins>
                </w:p>
              </w:tc>
              <w:tc>
                <w:tcPr>
                  <w:tcW w:w="920" w:type="dxa"/>
                  <w:tcBorders>
                    <w:top w:val="single" w:sz="0" w:space="0" w:color="D3D3D3"/>
                    <w:left w:val="single" w:sz="0" w:space="0" w:color="D3D3D3"/>
                    <w:bottom w:val="single" w:sz="0" w:space="0" w:color="D3D3D3"/>
                    <w:right w:val="single" w:sz="0" w:space="0" w:color="D3D3D3"/>
                  </w:tcBorders>
                </w:tcPr>
                <w:p w14:paraId="065F679E" w14:textId="77777777" w:rsidR="00147BC8" w:rsidRDefault="00147BC8" w:rsidP="00147BC8">
                  <w:pPr>
                    <w:keepNext/>
                    <w:spacing w:after="60"/>
                    <w:jc w:val="center"/>
                    <w:rPr>
                      <w:ins w:id="881"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1516D338" w14:textId="77777777" w:rsidR="00147BC8" w:rsidRDefault="00147BC8" w:rsidP="00147BC8">
                  <w:pPr>
                    <w:keepNext/>
                    <w:spacing w:after="60"/>
                    <w:jc w:val="center"/>
                    <w:rPr>
                      <w:ins w:id="882" w:author="Haziq Jamil" w:date="2025-03-06T17:08:00Z" w16du:dateUtc="2025-03-06T09:08:00Z"/>
                    </w:rPr>
                  </w:pPr>
                  <w:ins w:id="883" w:author="Haziq Jamil" w:date="2025-03-06T17:08:00Z" w16du:dateUtc="2025-03-06T09:08:00Z">
                    <w:r>
                      <w:rPr>
                        <w:rFonts w:ascii="Calibri" w:hAnsi="Calibri"/>
                        <w:sz w:val="20"/>
                      </w:rPr>
                      <w:t>2,783 (22%)</w:t>
                    </w:r>
                  </w:ins>
                </w:p>
              </w:tc>
              <w:tc>
                <w:tcPr>
                  <w:tcW w:w="1789" w:type="dxa"/>
                  <w:tcBorders>
                    <w:top w:val="single" w:sz="0" w:space="0" w:color="D3D3D3"/>
                    <w:left w:val="single" w:sz="0" w:space="0" w:color="D3D3D3"/>
                    <w:bottom w:val="single" w:sz="0" w:space="0" w:color="D3D3D3"/>
                    <w:right w:val="single" w:sz="0" w:space="0" w:color="D3D3D3"/>
                  </w:tcBorders>
                </w:tcPr>
                <w:p w14:paraId="27B1D560" w14:textId="77777777" w:rsidR="00147BC8" w:rsidRDefault="00147BC8" w:rsidP="00147BC8">
                  <w:pPr>
                    <w:keepNext/>
                    <w:spacing w:after="60"/>
                    <w:jc w:val="center"/>
                    <w:rPr>
                      <w:ins w:id="884" w:author="Haziq Jamil" w:date="2025-03-06T17:08:00Z" w16du:dateUtc="2025-03-06T09:08:00Z"/>
                    </w:rPr>
                  </w:pPr>
                  <w:ins w:id="885" w:author="Haziq Jamil" w:date="2025-03-06T17:08:00Z" w16du:dateUtc="2025-03-06T09:08:00Z">
                    <w:r>
                      <w:rPr>
                        <w:rFonts w:ascii="Calibri" w:hAnsi="Calibri"/>
                        <w:sz w:val="20"/>
                      </w:rPr>
                      <w:t>2,221 (20%)</w:t>
                    </w:r>
                  </w:ins>
                </w:p>
              </w:tc>
              <w:tc>
                <w:tcPr>
                  <w:tcW w:w="1788" w:type="dxa"/>
                  <w:tcBorders>
                    <w:top w:val="single" w:sz="0" w:space="0" w:color="D3D3D3"/>
                    <w:left w:val="single" w:sz="0" w:space="0" w:color="D3D3D3"/>
                    <w:bottom w:val="single" w:sz="0" w:space="0" w:color="D3D3D3"/>
                    <w:right w:val="single" w:sz="0" w:space="0" w:color="D3D3D3"/>
                  </w:tcBorders>
                </w:tcPr>
                <w:p w14:paraId="6C538908" w14:textId="77777777" w:rsidR="00147BC8" w:rsidRDefault="00147BC8" w:rsidP="00147BC8">
                  <w:pPr>
                    <w:keepNext/>
                    <w:spacing w:after="60"/>
                    <w:jc w:val="center"/>
                    <w:rPr>
                      <w:ins w:id="886" w:author="Haziq Jamil" w:date="2025-03-06T17:08:00Z" w16du:dateUtc="2025-03-06T09:08:00Z"/>
                    </w:rPr>
                  </w:pPr>
                  <w:ins w:id="887" w:author="Haziq Jamil" w:date="2025-03-06T17:08:00Z" w16du:dateUtc="2025-03-06T09:08:00Z">
                    <w:r>
                      <w:rPr>
                        <w:rFonts w:ascii="Calibri" w:hAnsi="Calibri"/>
                        <w:sz w:val="20"/>
                      </w:rPr>
                      <w:t>467 (41%)</w:t>
                    </w:r>
                  </w:ins>
                </w:p>
              </w:tc>
              <w:tc>
                <w:tcPr>
                  <w:tcW w:w="1789" w:type="dxa"/>
                  <w:tcBorders>
                    <w:top w:val="single" w:sz="0" w:space="0" w:color="D3D3D3"/>
                    <w:left w:val="single" w:sz="0" w:space="0" w:color="D3D3D3"/>
                    <w:bottom w:val="single" w:sz="0" w:space="0" w:color="D3D3D3"/>
                    <w:right w:val="single" w:sz="0" w:space="0" w:color="D3D3D3"/>
                  </w:tcBorders>
                </w:tcPr>
                <w:p w14:paraId="5BBCEAD8" w14:textId="77777777" w:rsidR="00147BC8" w:rsidRDefault="00147BC8" w:rsidP="00147BC8">
                  <w:pPr>
                    <w:keepNext/>
                    <w:spacing w:after="60"/>
                    <w:jc w:val="center"/>
                    <w:rPr>
                      <w:ins w:id="888" w:author="Haziq Jamil" w:date="2025-03-06T17:08:00Z" w16du:dateUtc="2025-03-06T09:08:00Z"/>
                    </w:rPr>
                  </w:pPr>
                  <w:ins w:id="889" w:author="Haziq Jamil" w:date="2025-03-06T17:08:00Z" w16du:dateUtc="2025-03-06T09:08:00Z">
                    <w:r>
                      <w:rPr>
                        <w:rFonts w:ascii="Calibri" w:hAnsi="Calibri"/>
                        <w:sz w:val="20"/>
                      </w:rPr>
                      <w:t>91 (19%)</w:t>
                    </w:r>
                  </w:ins>
                </w:p>
              </w:tc>
              <w:tc>
                <w:tcPr>
                  <w:tcW w:w="1789" w:type="dxa"/>
                  <w:tcBorders>
                    <w:top w:val="single" w:sz="0" w:space="0" w:color="D3D3D3"/>
                    <w:left w:val="single" w:sz="0" w:space="0" w:color="D3D3D3"/>
                    <w:bottom w:val="single" w:sz="0" w:space="0" w:color="D3D3D3"/>
                    <w:right w:val="single" w:sz="0" w:space="0" w:color="D3D3D3"/>
                  </w:tcBorders>
                </w:tcPr>
                <w:p w14:paraId="798A52BB" w14:textId="77777777" w:rsidR="00147BC8" w:rsidRDefault="00147BC8" w:rsidP="00147BC8">
                  <w:pPr>
                    <w:keepNext/>
                    <w:spacing w:after="60"/>
                    <w:jc w:val="center"/>
                    <w:rPr>
                      <w:ins w:id="890" w:author="Haziq Jamil" w:date="2025-03-06T17:08:00Z" w16du:dateUtc="2025-03-06T09:08:00Z"/>
                    </w:rPr>
                  </w:pPr>
                  <w:ins w:id="891" w:author="Haziq Jamil" w:date="2025-03-06T17:08:00Z" w16du:dateUtc="2025-03-06T09:08:00Z">
                    <w:r>
                      <w:rPr>
                        <w:rFonts w:ascii="Calibri" w:hAnsi="Calibri"/>
                        <w:sz w:val="20"/>
                      </w:rPr>
                      <w:t>4 (2.7%)</w:t>
                    </w:r>
                  </w:ins>
                </w:p>
              </w:tc>
            </w:tr>
            <w:tr w:rsidR="00147BC8" w14:paraId="16C7183D" w14:textId="77777777" w:rsidTr="00147BC8">
              <w:trPr>
                <w:cantSplit/>
                <w:jc w:val="center"/>
                <w:ins w:id="892"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4A048042" w14:textId="77777777" w:rsidR="00147BC8" w:rsidRDefault="00147BC8" w:rsidP="00147BC8">
                  <w:pPr>
                    <w:keepNext/>
                    <w:spacing w:after="60"/>
                    <w:rPr>
                      <w:ins w:id="893" w:author="Haziq Jamil" w:date="2025-03-06T17:08:00Z" w16du:dateUtc="2025-03-06T09:08:00Z"/>
                    </w:rPr>
                  </w:pPr>
                  <w:ins w:id="894" w:author="Haziq Jamil" w:date="2025-03-06T17:08:00Z" w16du:dateUtc="2025-03-06T09:08:00Z">
                    <w:r>
                      <w:rPr>
                        <w:rFonts w:ascii="Calibri" w:hAnsi="Calibri"/>
                        <w:sz w:val="20"/>
                      </w:rPr>
                      <w:t>    Strata</w:t>
                    </w:r>
                  </w:ins>
                </w:p>
              </w:tc>
              <w:tc>
                <w:tcPr>
                  <w:tcW w:w="920" w:type="dxa"/>
                  <w:tcBorders>
                    <w:top w:val="single" w:sz="0" w:space="0" w:color="D3D3D3"/>
                    <w:left w:val="single" w:sz="0" w:space="0" w:color="D3D3D3"/>
                    <w:bottom w:val="single" w:sz="0" w:space="0" w:color="D3D3D3"/>
                    <w:right w:val="single" w:sz="0" w:space="0" w:color="D3D3D3"/>
                  </w:tcBorders>
                </w:tcPr>
                <w:p w14:paraId="29B9393F" w14:textId="77777777" w:rsidR="00147BC8" w:rsidRDefault="00147BC8" w:rsidP="00147BC8">
                  <w:pPr>
                    <w:keepNext/>
                    <w:spacing w:after="60"/>
                    <w:jc w:val="center"/>
                    <w:rPr>
                      <w:ins w:id="895"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41D5F47D" w14:textId="77777777" w:rsidR="00147BC8" w:rsidRDefault="00147BC8" w:rsidP="00147BC8">
                  <w:pPr>
                    <w:keepNext/>
                    <w:spacing w:after="60"/>
                    <w:jc w:val="center"/>
                    <w:rPr>
                      <w:ins w:id="896" w:author="Haziq Jamil" w:date="2025-03-06T17:08:00Z" w16du:dateUtc="2025-03-06T09:08:00Z"/>
                    </w:rPr>
                  </w:pPr>
                  <w:ins w:id="897" w:author="Haziq Jamil" w:date="2025-03-06T17:08:00Z" w16du:dateUtc="2025-03-06T09:08:00Z">
                    <w:r>
                      <w:rPr>
                        <w:rFonts w:ascii="Calibri" w:hAnsi="Calibri"/>
                        <w:sz w:val="20"/>
                      </w:rPr>
                      <w:t>798 (6.2%)</w:t>
                    </w:r>
                  </w:ins>
                </w:p>
              </w:tc>
              <w:tc>
                <w:tcPr>
                  <w:tcW w:w="1789" w:type="dxa"/>
                  <w:tcBorders>
                    <w:top w:val="single" w:sz="0" w:space="0" w:color="D3D3D3"/>
                    <w:left w:val="single" w:sz="0" w:space="0" w:color="D3D3D3"/>
                    <w:bottom w:val="single" w:sz="0" w:space="0" w:color="D3D3D3"/>
                    <w:right w:val="single" w:sz="0" w:space="0" w:color="D3D3D3"/>
                  </w:tcBorders>
                </w:tcPr>
                <w:p w14:paraId="481127A4" w14:textId="77777777" w:rsidR="00147BC8" w:rsidRDefault="00147BC8" w:rsidP="00147BC8">
                  <w:pPr>
                    <w:keepNext/>
                    <w:spacing w:after="60"/>
                    <w:jc w:val="center"/>
                    <w:rPr>
                      <w:ins w:id="898" w:author="Haziq Jamil" w:date="2025-03-06T17:08:00Z" w16du:dateUtc="2025-03-06T09:08:00Z"/>
                    </w:rPr>
                  </w:pPr>
                  <w:ins w:id="899" w:author="Haziq Jamil" w:date="2025-03-06T17:08:00Z" w16du:dateUtc="2025-03-06T09:08:00Z">
                    <w:r>
                      <w:rPr>
                        <w:rFonts w:ascii="Calibri" w:hAnsi="Calibri"/>
                        <w:sz w:val="20"/>
                      </w:rPr>
                      <w:t>504 (4.5%)</w:t>
                    </w:r>
                  </w:ins>
                </w:p>
              </w:tc>
              <w:tc>
                <w:tcPr>
                  <w:tcW w:w="1788" w:type="dxa"/>
                  <w:tcBorders>
                    <w:top w:val="single" w:sz="0" w:space="0" w:color="D3D3D3"/>
                    <w:left w:val="single" w:sz="0" w:space="0" w:color="D3D3D3"/>
                    <w:bottom w:val="single" w:sz="0" w:space="0" w:color="D3D3D3"/>
                    <w:right w:val="single" w:sz="0" w:space="0" w:color="D3D3D3"/>
                  </w:tcBorders>
                </w:tcPr>
                <w:p w14:paraId="552A9C50" w14:textId="77777777" w:rsidR="00147BC8" w:rsidRDefault="00147BC8" w:rsidP="00147BC8">
                  <w:pPr>
                    <w:keepNext/>
                    <w:spacing w:after="60"/>
                    <w:jc w:val="center"/>
                    <w:rPr>
                      <w:ins w:id="900" w:author="Haziq Jamil" w:date="2025-03-06T17:08:00Z" w16du:dateUtc="2025-03-06T09:08:00Z"/>
                    </w:rPr>
                  </w:pPr>
                  <w:ins w:id="901" w:author="Haziq Jamil" w:date="2025-03-06T17:08:00Z" w16du:dateUtc="2025-03-06T09:08:00Z">
                    <w:r>
                      <w:rPr>
                        <w:rFonts w:ascii="Calibri" w:hAnsi="Calibri"/>
                        <w:sz w:val="20"/>
                      </w:rPr>
                      <w:t>291 (26%)</w:t>
                    </w:r>
                  </w:ins>
                </w:p>
              </w:tc>
              <w:tc>
                <w:tcPr>
                  <w:tcW w:w="1789" w:type="dxa"/>
                  <w:tcBorders>
                    <w:top w:val="single" w:sz="0" w:space="0" w:color="D3D3D3"/>
                    <w:left w:val="single" w:sz="0" w:space="0" w:color="D3D3D3"/>
                    <w:bottom w:val="single" w:sz="0" w:space="0" w:color="D3D3D3"/>
                    <w:right w:val="single" w:sz="0" w:space="0" w:color="D3D3D3"/>
                  </w:tcBorders>
                </w:tcPr>
                <w:p w14:paraId="5EBB8BD1" w14:textId="77777777" w:rsidR="00147BC8" w:rsidRDefault="00147BC8" w:rsidP="00147BC8">
                  <w:pPr>
                    <w:keepNext/>
                    <w:spacing w:after="60"/>
                    <w:jc w:val="center"/>
                    <w:rPr>
                      <w:ins w:id="902" w:author="Haziq Jamil" w:date="2025-03-06T17:08:00Z" w16du:dateUtc="2025-03-06T09:08:00Z"/>
                    </w:rPr>
                  </w:pPr>
                  <w:ins w:id="903" w:author="Haziq Jamil" w:date="2025-03-06T17:08:00Z" w16du:dateUtc="2025-03-06T09:08:00Z">
                    <w:r>
                      <w:rPr>
                        <w:rFonts w:ascii="Calibri" w:hAnsi="Calibri"/>
                        <w:sz w:val="20"/>
                      </w:rPr>
                      <w:t>3 (0.6%)</w:t>
                    </w:r>
                  </w:ins>
                </w:p>
              </w:tc>
              <w:tc>
                <w:tcPr>
                  <w:tcW w:w="1789" w:type="dxa"/>
                  <w:tcBorders>
                    <w:top w:val="single" w:sz="0" w:space="0" w:color="D3D3D3"/>
                    <w:left w:val="single" w:sz="0" w:space="0" w:color="D3D3D3"/>
                    <w:bottom w:val="single" w:sz="0" w:space="0" w:color="D3D3D3"/>
                    <w:right w:val="single" w:sz="0" w:space="0" w:color="D3D3D3"/>
                  </w:tcBorders>
                </w:tcPr>
                <w:p w14:paraId="5BEFBA33" w14:textId="77777777" w:rsidR="00147BC8" w:rsidRDefault="00147BC8" w:rsidP="00147BC8">
                  <w:pPr>
                    <w:keepNext/>
                    <w:spacing w:after="60"/>
                    <w:jc w:val="center"/>
                    <w:rPr>
                      <w:ins w:id="904" w:author="Haziq Jamil" w:date="2025-03-06T17:08:00Z" w16du:dateUtc="2025-03-06T09:08:00Z"/>
                    </w:rPr>
                  </w:pPr>
                  <w:ins w:id="905" w:author="Haziq Jamil" w:date="2025-03-06T17:08:00Z" w16du:dateUtc="2025-03-06T09:08:00Z">
                    <w:r>
                      <w:rPr>
                        <w:rFonts w:ascii="Calibri" w:hAnsi="Calibri"/>
                        <w:sz w:val="20"/>
                      </w:rPr>
                      <w:t>0 (0%)</w:t>
                    </w:r>
                  </w:ins>
                </w:p>
              </w:tc>
            </w:tr>
            <w:tr w:rsidR="00147BC8" w14:paraId="4E7477AF" w14:textId="77777777" w:rsidTr="00147BC8">
              <w:trPr>
                <w:cantSplit/>
                <w:jc w:val="center"/>
                <w:ins w:id="906"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6EF98A3D" w14:textId="77777777" w:rsidR="00147BC8" w:rsidRPr="00E21FAE" w:rsidRDefault="00147BC8" w:rsidP="00147BC8">
                  <w:pPr>
                    <w:keepNext/>
                    <w:spacing w:after="60"/>
                    <w:rPr>
                      <w:ins w:id="907" w:author="Haziq Jamil" w:date="2025-03-06T17:08:00Z" w16du:dateUtc="2025-03-06T09:08:00Z"/>
                      <w:b/>
                      <w:bCs/>
                    </w:rPr>
                  </w:pPr>
                  <w:ins w:id="908" w:author="Haziq Jamil" w:date="2025-03-06T17:08:00Z" w16du:dateUtc="2025-03-06T09:08:00Z">
                    <w:r w:rsidRPr="00E21FAE">
                      <w:rPr>
                        <w:rFonts w:ascii="Calibri" w:hAnsi="Calibri"/>
                        <w:b/>
                        <w:bCs/>
                        <w:sz w:val="20"/>
                      </w:rPr>
                      <w:t>Development status</w:t>
                    </w:r>
                  </w:ins>
                </w:p>
              </w:tc>
              <w:tc>
                <w:tcPr>
                  <w:tcW w:w="920" w:type="dxa"/>
                  <w:tcBorders>
                    <w:top w:val="single" w:sz="0" w:space="0" w:color="D3D3D3"/>
                    <w:left w:val="single" w:sz="0" w:space="0" w:color="D3D3D3"/>
                    <w:bottom w:val="single" w:sz="0" w:space="0" w:color="D3D3D3"/>
                    <w:right w:val="single" w:sz="0" w:space="0" w:color="D3D3D3"/>
                  </w:tcBorders>
                </w:tcPr>
                <w:p w14:paraId="76393B32" w14:textId="77777777" w:rsidR="00147BC8" w:rsidRDefault="00147BC8" w:rsidP="00147BC8">
                  <w:pPr>
                    <w:keepNext/>
                    <w:spacing w:after="60"/>
                    <w:jc w:val="center"/>
                    <w:rPr>
                      <w:ins w:id="909" w:author="Haziq Jamil" w:date="2025-03-06T17:08:00Z" w16du:dateUtc="2025-03-06T09:08:00Z"/>
                    </w:rPr>
                  </w:pPr>
                  <w:ins w:id="910" w:author="Haziq Jamil" w:date="2025-03-06T17:08:00Z" w16du:dateUtc="2025-03-06T09:08:00Z">
                    <w:r>
                      <w:rPr>
                        <w:rFonts w:ascii="Calibri" w:hAnsi="Calibri"/>
                        <w:sz w:val="20"/>
                      </w:rPr>
                      <w:t>22,481</w:t>
                    </w:r>
                  </w:ins>
                </w:p>
              </w:tc>
              <w:tc>
                <w:tcPr>
                  <w:tcW w:w="1788" w:type="dxa"/>
                  <w:tcBorders>
                    <w:top w:val="single" w:sz="0" w:space="0" w:color="D3D3D3"/>
                    <w:left w:val="single" w:sz="0" w:space="0" w:color="D3D3D3"/>
                    <w:bottom w:val="single" w:sz="0" w:space="0" w:color="D3D3D3"/>
                    <w:right w:val="single" w:sz="0" w:space="0" w:color="D3D3D3"/>
                  </w:tcBorders>
                </w:tcPr>
                <w:p w14:paraId="0CA0E2BB" w14:textId="77777777" w:rsidR="00147BC8" w:rsidRDefault="00147BC8" w:rsidP="00147BC8">
                  <w:pPr>
                    <w:keepNext/>
                    <w:spacing w:after="60"/>
                    <w:jc w:val="center"/>
                    <w:rPr>
                      <w:ins w:id="911"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1326D343" w14:textId="77777777" w:rsidR="00147BC8" w:rsidRDefault="00147BC8" w:rsidP="00147BC8">
                  <w:pPr>
                    <w:keepNext/>
                    <w:spacing w:after="60"/>
                    <w:jc w:val="center"/>
                    <w:rPr>
                      <w:ins w:id="912"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53837513" w14:textId="77777777" w:rsidR="00147BC8" w:rsidRDefault="00147BC8" w:rsidP="00147BC8">
                  <w:pPr>
                    <w:keepNext/>
                    <w:spacing w:after="60"/>
                    <w:jc w:val="center"/>
                    <w:rPr>
                      <w:ins w:id="913"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752F3B88" w14:textId="77777777" w:rsidR="00147BC8" w:rsidRDefault="00147BC8" w:rsidP="00147BC8">
                  <w:pPr>
                    <w:keepNext/>
                    <w:spacing w:after="60"/>
                    <w:jc w:val="center"/>
                    <w:rPr>
                      <w:ins w:id="914"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300BC43F" w14:textId="77777777" w:rsidR="00147BC8" w:rsidRDefault="00147BC8" w:rsidP="00147BC8">
                  <w:pPr>
                    <w:keepNext/>
                    <w:spacing w:after="60"/>
                    <w:jc w:val="center"/>
                    <w:rPr>
                      <w:ins w:id="915" w:author="Haziq Jamil" w:date="2025-03-06T17:08:00Z" w16du:dateUtc="2025-03-06T09:08:00Z"/>
                    </w:rPr>
                  </w:pPr>
                </w:p>
              </w:tc>
            </w:tr>
            <w:tr w:rsidR="00147BC8" w14:paraId="32C90668" w14:textId="77777777" w:rsidTr="00147BC8">
              <w:trPr>
                <w:cantSplit/>
                <w:jc w:val="center"/>
                <w:ins w:id="916"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65204366" w14:textId="77777777" w:rsidR="00147BC8" w:rsidRDefault="00147BC8" w:rsidP="00147BC8">
                  <w:pPr>
                    <w:keepNext/>
                    <w:spacing w:after="60"/>
                    <w:rPr>
                      <w:ins w:id="917" w:author="Haziq Jamil" w:date="2025-03-06T17:08:00Z" w16du:dateUtc="2025-03-06T09:08:00Z"/>
                    </w:rPr>
                  </w:pPr>
                  <w:ins w:id="918" w:author="Haziq Jamil" w:date="2025-03-06T17:08:00Z" w16du:dateUtc="2025-03-06T09:08:00Z">
                    <w:r>
                      <w:rPr>
                        <w:rFonts w:ascii="Calibri" w:hAnsi="Calibri"/>
                        <w:sz w:val="20"/>
                      </w:rPr>
                      <w:t>    Proposed</w:t>
                    </w:r>
                  </w:ins>
                </w:p>
              </w:tc>
              <w:tc>
                <w:tcPr>
                  <w:tcW w:w="920" w:type="dxa"/>
                  <w:tcBorders>
                    <w:top w:val="single" w:sz="0" w:space="0" w:color="D3D3D3"/>
                    <w:left w:val="single" w:sz="0" w:space="0" w:color="D3D3D3"/>
                    <w:bottom w:val="single" w:sz="0" w:space="0" w:color="D3D3D3"/>
                    <w:right w:val="single" w:sz="0" w:space="0" w:color="D3D3D3"/>
                  </w:tcBorders>
                </w:tcPr>
                <w:p w14:paraId="21C67D31" w14:textId="77777777" w:rsidR="00147BC8" w:rsidRDefault="00147BC8" w:rsidP="00147BC8">
                  <w:pPr>
                    <w:keepNext/>
                    <w:spacing w:after="60"/>
                    <w:jc w:val="center"/>
                    <w:rPr>
                      <w:ins w:id="919"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56BD922C" w14:textId="77777777" w:rsidR="00147BC8" w:rsidRDefault="00147BC8" w:rsidP="00147BC8">
                  <w:pPr>
                    <w:keepNext/>
                    <w:spacing w:after="60"/>
                    <w:jc w:val="center"/>
                    <w:rPr>
                      <w:ins w:id="920" w:author="Haziq Jamil" w:date="2025-03-06T17:08:00Z" w16du:dateUtc="2025-03-06T09:08:00Z"/>
                    </w:rPr>
                  </w:pPr>
                  <w:ins w:id="921" w:author="Haziq Jamil" w:date="2025-03-06T17:08:00Z" w16du:dateUtc="2025-03-06T09:08:00Z">
                    <w:r>
                      <w:rPr>
                        <w:rFonts w:ascii="Calibri" w:hAnsi="Calibri"/>
                        <w:sz w:val="20"/>
                      </w:rPr>
                      <w:t>4,004 (18%)</w:t>
                    </w:r>
                  </w:ins>
                </w:p>
              </w:tc>
              <w:tc>
                <w:tcPr>
                  <w:tcW w:w="1789" w:type="dxa"/>
                  <w:tcBorders>
                    <w:top w:val="single" w:sz="0" w:space="0" w:color="D3D3D3"/>
                    <w:left w:val="single" w:sz="0" w:space="0" w:color="D3D3D3"/>
                    <w:bottom w:val="single" w:sz="0" w:space="0" w:color="D3D3D3"/>
                    <w:right w:val="single" w:sz="0" w:space="0" w:color="D3D3D3"/>
                  </w:tcBorders>
                </w:tcPr>
                <w:p w14:paraId="419D85DD" w14:textId="77777777" w:rsidR="00147BC8" w:rsidRDefault="00147BC8" w:rsidP="00147BC8">
                  <w:pPr>
                    <w:keepNext/>
                    <w:spacing w:after="60"/>
                    <w:jc w:val="center"/>
                    <w:rPr>
                      <w:ins w:id="922" w:author="Haziq Jamil" w:date="2025-03-06T17:08:00Z" w16du:dateUtc="2025-03-06T09:08:00Z"/>
                    </w:rPr>
                  </w:pPr>
                  <w:ins w:id="923" w:author="Haziq Jamil" w:date="2025-03-06T17:08:00Z" w16du:dateUtc="2025-03-06T09:08:00Z">
                    <w:r>
                      <w:rPr>
                        <w:rFonts w:ascii="Calibri" w:hAnsi="Calibri"/>
                        <w:sz w:val="20"/>
                      </w:rPr>
                      <w:t>3,660 (18%)</w:t>
                    </w:r>
                  </w:ins>
                </w:p>
              </w:tc>
              <w:tc>
                <w:tcPr>
                  <w:tcW w:w="1788" w:type="dxa"/>
                  <w:tcBorders>
                    <w:top w:val="single" w:sz="0" w:space="0" w:color="D3D3D3"/>
                    <w:left w:val="single" w:sz="0" w:space="0" w:color="D3D3D3"/>
                    <w:bottom w:val="single" w:sz="0" w:space="0" w:color="D3D3D3"/>
                    <w:right w:val="single" w:sz="0" w:space="0" w:color="D3D3D3"/>
                  </w:tcBorders>
                </w:tcPr>
                <w:p w14:paraId="53254DFE" w14:textId="77777777" w:rsidR="00147BC8" w:rsidRDefault="00147BC8" w:rsidP="00147BC8">
                  <w:pPr>
                    <w:keepNext/>
                    <w:spacing w:after="60"/>
                    <w:jc w:val="center"/>
                    <w:rPr>
                      <w:ins w:id="924" w:author="Haziq Jamil" w:date="2025-03-06T17:08:00Z" w16du:dateUtc="2025-03-06T09:08:00Z"/>
                    </w:rPr>
                  </w:pPr>
                  <w:ins w:id="925" w:author="Haziq Jamil" w:date="2025-03-06T17:08:00Z" w16du:dateUtc="2025-03-06T09:08:00Z">
                    <w:r>
                      <w:rPr>
                        <w:rFonts w:ascii="Calibri" w:hAnsi="Calibri"/>
                        <w:sz w:val="20"/>
                      </w:rPr>
                      <w:t>103 (8.8%)</w:t>
                    </w:r>
                  </w:ins>
                </w:p>
              </w:tc>
              <w:tc>
                <w:tcPr>
                  <w:tcW w:w="1789" w:type="dxa"/>
                  <w:tcBorders>
                    <w:top w:val="single" w:sz="0" w:space="0" w:color="D3D3D3"/>
                    <w:left w:val="single" w:sz="0" w:space="0" w:color="D3D3D3"/>
                    <w:bottom w:val="single" w:sz="0" w:space="0" w:color="D3D3D3"/>
                    <w:right w:val="single" w:sz="0" w:space="0" w:color="D3D3D3"/>
                  </w:tcBorders>
                </w:tcPr>
                <w:p w14:paraId="592DF9E4" w14:textId="77777777" w:rsidR="00147BC8" w:rsidRDefault="00147BC8" w:rsidP="00147BC8">
                  <w:pPr>
                    <w:keepNext/>
                    <w:spacing w:after="60"/>
                    <w:jc w:val="center"/>
                    <w:rPr>
                      <w:ins w:id="926" w:author="Haziq Jamil" w:date="2025-03-06T17:08:00Z" w16du:dateUtc="2025-03-06T09:08:00Z"/>
                    </w:rPr>
                  </w:pPr>
                  <w:ins w:id="927" w:author="Haziq Jamil" w:date="2025-03-06T17:08:00Z" w16du:dateUtc="2025-03-06T09:08:00Z">
                    <w:r>
                      <w:rPr>
                        <w:rFonts w:ascii="Calibri" w:hAnsi="Calibri"/>
                        <w:sz w:val="20"/>
                      </w:rPr>
                      <w:t>197 (33%)</w:t>
                    </w:r>
                  </w:ins>
                </w:p>
              </w:tc>
              <w:tc>
                <w:tcPr>
                  <w:tcW w:w="1789" w:type="dxa"/>
                  <w:tcBorders>
                    <w:top w:val="single" w:sz="0" w:space="0" w:color="D3D3D3"/>
                    <w:left w:val="single" w:sz="0" w:space="0" w:color="D3D3D3"/>
                    <w:bottom w:val="single" w:sz="0" w:space="0" w:color="D3D3D3"/>
                    <w:right w:val="single" w:sz="0" w:space="0" w:color="D3D3D3"/>
                  </w:tcBorders>
                </w:tcPr>
                <w:p w14:paraId="53D879E4" w14:textId="77777777" w:rsidR="00147BC8" w:rsidRDefault="00147BC8" w:rsidP="00147BC8">
                  <w:pPr>
                    <w:keepNext/>
                    <w:spacing w:after="60"/>
                    <w:jc w:val="center"/>
                    <w:rPr>
                      <w:ins w:id="928" w:author="Haziq Jamil" w:date="2025-03-06T17:08:00Z" w16du:dateUtc="2025-03-06T09:08:00Z"/>
                    </w:rPr>
                  </w:pPr>
                  <w:ins w:id="929" w:author="Haziq Jamil" w:date="2025-03-06T17:08:00Z" w16du:dateUtc="2025-03-06T09:08:00Z">
                    <w:r>
                      <w:rPr>
                        <w:rFonts w:ascii="Calibri" w:hAnsi="Calibri"/>
                        <w:sz w:val="20"/>
                      </w:rPr>
                      <w:t>44 (31%)</w:t>
                    </w:r>
                  </w:ins>
                </w:p>
              </w:tc>
            </w:tr>
            <w:tr w:rsidR="00147BC8" w14:paraId="203BAA9A" w14:textId="77777777" w:rsidTr="00147BC8">
              <w:trPr>
                <w:cantSplit/>
                <w:jc w:val="center"/>
                <w:ins w:id="930"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650790CE" w14:textId="77777777" w:rsidR="00147BC8" w:rsidRDefault="00147BC8" w:rsidP="00147BC8">
                  <w:pPr>
                    <w:keepNext/>
                    <w:spacing w:after="60"/>
                    <w:rPr>
                      <w:ins w:id="931" w:author="Haziq Jamil" w:date="2025-03-06T17:08:00Z" w16du:dateUtc="2025-03-06T09:08:00Z"/>
                    </w:rPr>
                  </w:pPr>
                  <w:ins w:id="932" w:author="Haziq Jamil" w:date="2025-03-06T17:08:00Z" w16du:dateUtc="2025-03-06T09:08:00Z">
                    <w:r>
                      <w:rPr>
                        <w:rFonts w:ascii="Calibri" w:hAnsi="Calibri"/>
                        <w:sz w:val="20"/>
                      </w:rPr>
                      <w:t>    Under Construction</w:t>
                    </w:r>
                  </w:ins>
                </w:p>
              </w:tc>
              <w:tc>
                <w:tcPr>
                  <w:tcW w:w="920" w:type="dxa"/>
                  <w:tcBorders>
                    <w:top w:val="single" w:sz="0" w:space="0" w:color="D3D3D3"/>
                    <w:left w:val="single" w:sz="0" w:space="0" w:color="D3D3D3"/>
                    <w:bottom w:val="single" w:sz="0" w:space="0" w:color="D3D3D3"/>
                    <w:right w:val="single" w:sz="0" w:space="0" w:color="D3D3D3"/>
                  </w:tcBorders>
                </w:tcPr>
                <w:p w14:paraId="6E4B248C" w14:textId="77777777" w:rsidR="00147BC8" w:rsidRDefault="00147BC8" w:rsidP="00147BC8">
                  <w:pPr>
                    <w:keepNext/>
                    <w:spacing w:after="60"/>
                    <w:jc w:val="center"/>
                    <w:rPr>
                      <w:ins w:id="933"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53C5F669" w14:textId="77777777" w:rsidR="00147BC8" w:rsidRDefault="00147BC8" w:rsidP="00147BC8">
                  <w:pPr>
                    <w:keepNext/>
                    <w:spacing w:after="60"/>
                    <w:jc w:val="center"/>
                    <w:rPr>
                      <w:ins w:id="934" w:author="Haziq Jamil" w:date="2025-03-06T17:08:00Z" w16du:dateUtc="2025-03-06T09:08:00Z"/>
                    </w:rPr>
                  </w:pPr>
                  <w:ins w:id="935" w:author="Haziq Jamil" w:date="2025-03-06T17:08:00Z" w16du:dateUtc="2025-03-06T09:08:00Z">
                    <w:r>
                      <w:rPr>
                        <w:rFonts w:ascii="Calibri" w:hAnsi="Calibri"/>
                        <w:sz w:val="20"/>
                      </w:rPr>
                      <w:t>9,420 (42%)</w:t>
                    </w:r>
                  </w:ins>
                </w:p>
              </w:tc>
              <w:tc>
                <w:tcPr>
                  <w:tcW w:w="1789" w:type="dxa"/>
                  <w:tcBorders>
                    <w:top w:val="single" w:sz="0" w:space="0" w:color="D3D3D3"/>
                    <w:left w:val="single" w:sz="0" w:space="0" w:color="D3D3D3"/>
                    <w:bottom w:val="single" w:sz="0" w:space="0" w:color="D3D3D3"/>
                    <w:right w:val="single" w:sz="0" w:space="0" w:color="D3D3D3"/>
                  </w:tcBorders>
                </w:tcPr>
                <w:p w14:paraId="6C8AF508" w14:textId="77777777" w:rsidR="00147BC8" w:rsidRDefault="00147BC8" w:rsidP="00147BC8">
                  <w:pPr>
                    <w:keepNext/>
                    <w:spacing w:after="60"/>
                    <w:jc w:val="center"/>
                    <w:rPr>
                      <w:ins w:id="936" w:author="Haziq Jamil" w:date="2025-03-06T17:08:00Z" w16du:dateUtc="2025-03-06T09:08:00Z"/>
                    </w:rPr>
                  </w:pPr>
                  <w:ins w:id="937" w:author="Haziq Jamil" w:date="2025-03-06T17:08:00Z" w16du:dateUtc="2025-03-06T09:08:00Z">
                    <w:r>
                      <w:rPr>
                        <w:rFonts w:ascii="Calibri" w:hAnsi="Calibri"/>
                        <w:sz w:val="20"/>
                      </w:rPr>
                      <w:t>8,600 (42%)</w:t>
                    </w:r>
                  </w:ins>
                </w:p>
              </w:tc>
              <w:tc>
                <w:tcPr>
                  <w:tcW w:w="1788" w:type="dxa"/>
                  <w:tcBorders>
                    <w:top w:val="single" w:sz="0" w:space="0" w:color="D3D3D3"/>
                    <w:left w:val="single" w:sz="0" w:space="0" w:color="D3D3D3"/>
                    <w:bottom w:val="single" w:sz="0" w:space="0" w:color="D3D3D3"/>
                    <w:right w:val="single" w:sz="0" w:space="0" w:color="D3D3D3"/>
                  </w:tcBorders>
                </w:tcPr>
                <w:p w14:paraId="29E71A69" w14:textId="77777777" w:rsidR="00147BC8" w:rsidRDefault="00147BC8" w:rsidP="00147BC8">
                  <w:pPr>
                    <w:keepNext/>
                    <w:spacing w:after="60"/>
                    <w:jc w:val="center"/>
                    <w:rPr>
                      <w:ins w:id="938" w:author="Haziq Jamil" w:date="2025-03-06T17:08:00Z" w16du:dateUtc="2025-03-06T09:08:00Z"/>
                    </w:rPr>
                  </w:pPr>
                  <w:ins w:id="939" w:author="Haziq Jamil" w:date="2025-03-06T17:08:00Z" w16du:dateUtc="2025-03-06T09:08:00Z">
                    <w:r>
                      <w:rPr>
                        <w:rFonts w:ascii="Calibri" w:hAnsi="Calibri"/>
                        <w:sz w:val="20"/>
                      </w:rPr>
                      <w:t>535 (46%)</w:t>
                    </w:r>
                  </w:ins>
                </w:p>
              </w:tc>
              <w:tc>
                <w:tcPr>
                  <w:tcW w:w="1789" w:type="dxa"/>
                  <w:tcBorders>
                    <w:top w:val="single" w:sz="0" w:space="0" w:color="D3D3D3"/>
                    <w:left w:val="single" w:sz="0" w:space="0" w:color="D3D3D3"/>
                    <w:bottom w:val="single" w:sz="0" w:space="0" w:color="D3D3D3"/>
                    <w:right w:val="single" w:sz="0" w:space="0" w:color="D3D3D3"/>
                  </w:tcBorders>
                </w:tcPr>
                <w:p w14:paraId="21ECF434" w14:textId="77777777" w:rsidR="00147BC8" w:rsidRDefault="00147BC8" w:rsidP="00147BC8">
                  <w:pPr>
                    <w:keepNext/>
                    <w:spacing w:after="60"/>
                    <w:jc w:val="center"/>
                    <w:rPr>
                      <w:ins w:id="940" w:author="Haziq Jamil" w:date="2025-03-06T17:08:00Z" w16du:dateUtc="2025-03-06T09:08:00Z"/>
                    </w:rPr>
                  </w:pPr>
                  <w:ins w:id="941" w:author="Haziq Jamil" w:date="2025-03-06T17:08:00Z" w16du:dateUtc="2025-03-06T09:08:00Z">
                    <w:r>
                      <w:rPr>
                        <w:rFonts w:ascii="Calibri" w:hAnsi="Calibri"/>
                        <w:sz w:val="20"/>
                      </w:rPr>
                      <w:t>244 (41%)</w:t>
                    </w:r>
                  </w:ins>
                </w:p>
              </w:tc>
              <w:tc>
                <w:tcPr>
                  <w:tcW w:w="1789" w:type="dxa"/>
                  <w:tcBorders>
                    <w:top w:val="single" w:sz="0" w:space="0" w:color="D3D3D3"/>
                    <w:left w:val="single" w:sz="0" w:space="0" w:color="D3D3D3"/>
                    <w:bottom w:val="single" w:sz="0" w:space="0" w:color="D3D3D3"/>
                    <w:right w:val="single" w:sz="0" w:space="0" w:color="D3D3D3"/>
                  </w:tcBorders>
                </w:tcPr>
                <w:p w14:paraId="1A61425D" w14:textId="77777777" w:rsidR="00147BC8" w:rsidRDefault="00147BC8" w:rsidP="00147BC8">
                  <w:pPr>
                    <w:keepNext/>
                    <w:spacing w:after="60"/>
                    <w:jc w:val="center"/>
                    <w:rPr>
                      <w:ins w:id="942" w:author="Haziq Jamil" w:date="2025-03-06T17:08:00Z" w16du:dateUtc="2025-03-06T09:08:00Z"/>
                    </w:rPr>
                  </w:pPr>
                  <w:ins w:id="943" w:author="Haziq Jamil" w:date="2025-03-06T17:08:00Z" w16du:dateUtc="2025-03-06T09:08:00Z">
                    <w:r>
                      <w:rPr>
                        <w:rFonts w:ascii="Calibri" w:hAnsi="Calibri"/>
                        <w:sz w:val="20"/>
                      </w:rPr>
                      <w:t>41 (29%)</w:t>
                    </w:r>
                  </w:ins>
                </w:p>
              </w:tc>
            </w:tr>
            <w:tr w:rsidR="00147BC8" w14:paraId="3A1BFB93" w14:textId="77777777" w:rsidTr="00147BC8">
              <w:trPr>
                <w:cantSplit/>
                <w:jc w:val="center"/>
                <w:ins w:id="944"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2C0C8DFE" w14:textId="77777777" w:rsidR="00147BC8" w:rsidRDefault="00147BC8" w:rsidP="00147BC8">
                  <w:pPr>
                    <w:keepNext/>
                    <w:spacing w:after="60"/>
                    <w:rPr>
                      <w:ins w:id="945" w:author="Haziq Jamil" w:date="2025-03-06T17:08:00Z" w16du:dateUtc="2025-03-06T09:08:00Z"/>
                    </w:rPr>
                  </w:pPr>
                  <w:ins w:id="946" w:author="Haziq Jamil" w:date="2025-03-06T17:08:00Z" w16du:dateUtc="2025-03-06T09:08:00Z">
                    <w:r>
                      <w:rPr>
                        <w:rFonts w:ascii="Calibri" w:hAnsi="Calibri"/>
                        <w:sz w:val="20"/>
                      </w:rPr>
                      <w:t>    New</w:t>
                    </w:r>
                  </w:ins>
                </w:p>
              </w:tc>
              <w:tc>
                <w:tcPr>
                  <w:tcW w:w="920" w:type="dxa"/>
                  <w:tcBorders>
                    <w:top w:val="single" w:sz="0" w:space="0" w:color="D3D3D3"/>
                    <w:left w:val="single" w:sz="0" w:space="0" w:color="D3D3D3"/>
                    <w:bottom w:val="single" w:sz="0" w:space="0" w:color="D3D3D3"/>
                    <w:right w:val="single" w:sz="0" w:space="0" w:color="D3D3D3"/>
                  </w:tcBorders>
                </w:tcPr>
                <w:p w14:paraId="78B01E04" w14:textId="77777777" w:rsidR="00147BC8" w:rsidRDefault="00147BC8" w:rsidP="00147BC8">
                  <w:pPr>
                    <w:keepNext/>
                    <w:spacing w:after="60"/>
                    <w:jc w:val="center"/>
                    <w:rPr>
                      <w:ins w:id="947"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177C6A01" w14:textId="77777777" w:rsidR="00147BC8" w:rsidRDefault="00147BC8" w:rsidP="00147BC8">
                  <w:pPr>
                    <w:keepNext/>
                    <w:spacing w:after="60"/>
                    <w:jc w:val="center"/>
                    <w:rPr>
                      <w:ins w:id="948" w:author="Haziq Jamil" w:date="2025-03-06T17:08:00Z" w16du:dateUtc="2025-03-06T09:08:00Z"/>
                    </w:rPr>
                  </w:pPr>
                  <w:ins w:id="949" w:author="Haziq Jamil" w:date="2025-03-06T17:08:00Z" w16du:dateUtc="2025-03-06T09:08:00Z">
                    <w:r>
                      <w:rPr>
                        <w:rFonts w:ascii="Calibri" w:hAnsi="Calibri"/>
                        <w:sz w:val="20"/>
                      </w:rPr>
                      <w:t>7,724 (34%)</w:t>
                    </w:r>
                  </w:ins>
                </w:p>
              </w:tc>
              <w:tc>
                <w:tcPr>
                  <w:tcW w:w="1789" w:type="dxa"/>
                  <w:tcBorders>
                    <w:top w:val="single" w:sz="0" w:space="0" w:color="D3D3D3"/>
                    <w:left w:val="single" w:sz="0" w:space="0" w:color="D3D3D3"/>
                    <w:bottom w:val="single" w:sz="0" w:space="0" w:color="D3D3D3"/>
                    <w:right w:val="single" w:sz="0" w:space="0" w:color="D3D3D3"/>
                  </w:tcBorders>
                </w:tcPr>
                <w:p w14:paraId="1AFB6715" w14:textId="77777777" w:rsidR="00147BC8" w:rsidRDefault="00147BC8" w:rsidP="00147BC8">
                  <w:pPr>
                    <w:keepNext/>
                    <w:spacing w:after="60"/>
                    <w:jc w:val="center"/>
                    <w:rPr>
                      <w:ins w:id="950" w:author="Haziq Jamil" w:date="2025-03-06T17:08:00Z" w16du:dateUtc="2025-03-06T09:08:00Z"/>
                    </w:rPr>
                  </w:pPr>
                  <w:ins w:id="951" w:author="Haziq Jamil" w:date="2025-03-06T17:08:00Z" w16du:dateUtc="2025-03-06T09:08:00Z">
                    <w:r>
                      <w:rPr>
                        <w:rFonts w:ascii="Calibri" w:hAnsi="Calibri"/>
                        <w:sz w:val="20"/>
                      </w:rPr>
                      <w:t>7,122 (35%)</w:t>
                    </w:r>
                  </w:ins>
                </w:p>
              </w:tc>
              <w:tc>
                <w:tcPr>
                  <w:tcW w:w="1788" w:type="dxa"/>
                  <w:tcBorders>
                    <w:top w:val="single" w:sz="0" w:space="0" w:color="D3D3D3"/>
                    <w:left w:val="single" w:sz="0" w:space="0" w:color="D3D3D3"/>
                    <w:bottom w:val="single" w:sz="0" w:space="0" w:color="D3D3D3"/>
                    <w:right w:val="single" w:sz="0" w:space="0" w:color="D3D3D3"/>
                  </w:tcBorders>
                </w:tcPr>
                <w:p w14:paraId="39AE4561" w14:textId="77777777" w:rsidR="00147BC8" w:rsidRDefault="00147BC8" w:rsidP="00147BC8">
                  <w:pPr>
                    <w:keepNext/>
                    <w:spacing w:after="60"/>
                    <w:jc w:val="center"/>
                    <w:rPr>
                      <w:ins w:id="952" w:author="Haziq Jamil" w:date="2025-03-06T17:08:00Z" w16du:dateUtc="2025-03-06T09:08:00Z"/>
                    </w:rPr>
                  </w:pPr>
                  <w:ins w:id="953" w:author="Haziq Jamil" w:date="2025-03-06T17:08:00Z" w16du:dateUtc="2025-03-06T09:08:00Z">
                    <w:r>
                      <w:rPr>
                        <w:rFonts w:ascii="Calibri" w:hAnsi="Calibri"/>
                        <w:sz w:val="20"/>
                      </w:rPr>
                      <w:t>413 (35%)</w:t>
                    </w:r>
                  </w:ins>
                </w:p>
              </w:tc>
              <w:tc>
                <w:tcPr>
                  <w:tcW w:w="1789" w:type="dxa"/>
                  <w:tcBorders>
                    <w:top w:val="single" w:sz="0" w:space="0" w:color="D3D3D3"/>
                    <w:left w:val="single" w:sz="0" w:space="0" w:color="D3D3D3"/>
                    <w:bottom w:val="single" w:sz="0" w:space="0" w:color="D3D3D3"/>
                    <w:right w:val="single" w:sz="0" w:space="0" w:color="D3D3D3"/>
                  </w:tcBorders>
                </w:tcPr>
                <w:p w14:paraId="6DA86F48" w14:textId="77777777" w:rsidR="00147BC8" w:rsidRDefault="00147BC8" w:rsidP="00147BC8">
                  <w:pPr>
                    <w:keepNext/>
                    <w:spacing w:after="60"/>
                    <w:jc w:val="center"/>
                    <w:rPr>
                      <w:ins w:id="954" w:author="Haziq Jamil" w:date="2025-03-06T17:08:00Z" w16du:dateUtc="2025-03-06T09:08:00Z"/>
                    </w:rPr>
                  </w:pPr>
                  <w:ins w:id="955" w:author="Haziq Jamil" w:date="2025-03-06T17:08:00Z" w16du:dateUtc="2025-03-06T09:08:00Z">
                    <w:r>
                      <w:rPr>
                        <w:rFonts w:ascii="Calibri" w:hAnsi="Calibri"/>
                        <w:sz w:val="20"/>
                      </w:rPr>
                      <w:t>132 (22%)</w:t>
                    </w:r>
                  </w:ins>
                </w:p>
              </w:tc>
              <w:tc>
                <w:tcPr>
                  <w:tcW w:w="1789" w:type="dxa"/>
                  <w:tcBorders>
                    <w:top w:val="single" w:sz="0" w:space="0" w:color="D3D3D3"/>
                    <w:left w:val="single" w:sz="0" w:space="0" w:color="D3D3D3"/>
                    <w:bottom w:val="single" w:sz="0" w:space="0" w:color="D3D3D3"/>
                    <w:right w:val="single" w:sz="0" w:space="0" w:color="D3D3D3"/>
                  </w:tcBorders>
                </w:tcPr>
                <w:p w14:paraId="71C1FD36" w14:textId="77777777" w:rsidR="00147BC8" w:rsidRDefault="00147BC8" w:rsidP="00147BC8">
                  <w:pPr>
                    <w:keepNext/>
                    <w:spacing w:after="60"/>
                    <w:jc w:val="center"/>
                    <w:rPr>
                      <w:ins w:id="956" w:author="Haziq Jamil" w:date="2025-03-06T17:08:00Z" w16du:dateUtc="2025-03-06T09:08:00Z"/>
                    </w:rPr>
                  </w:pPr>
                  <w:ins w:id="957" w:author="Haziq Jamil" w:date="2025-03-06T17:08:00Z" w16du:dateUtc="2025-03-06T09:08:00Z">
                    <w:r>
                      <w:rPr>
                        <w:rFonts w:ascii="Calibri" w:hAnsi="Calibri"/>
                        <w:sz w:val="20"/>
                      </w:rPr>
                      <w:t>57 (40%)</w:t>
                    </w:r>
                  </w:ins>
                </w:p>
              </w:tc>
            </w:tr>
            <w:tr w:rsidR="00147BC8" w14:paraId="73034FA4" w14:textId="77777777" w:rsidTr="00147BC8">
              <w:trPr>
                <w:cantSplit/>
                <w:jc w:val="center"/>
                <w:ins w:id="958"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5E8F1316" w14:textId="77777777" w:rsidR="00147BC8" w:rsidRDefault="00147BC8" w:rsidP="00147BC8">
                  <w:pPr>
                    <w:keepNext/>
                    <w:spacing w:after="60"/>
                    <w:rPr>
                      <w:ins w:id="959" w:author="Haziq Jamil" w:date="2025-03-06T17:08:00Z" w16du:dateUtc="2025-03-06T09:08:00Z"/>
                    </w:rPr>
                  </w:pPr>
                  <w:ins w:id="960" w:author="Haziq Jamil" w:date="2025-03-06T17:08:00Z" w16du:dateUtc="2025-03-06T09:08:00Z">
                    <w:r>
                      <w:rPr>
                        <w:rFonts w:ascii="Calibri" w:hAnsi="Calibri"/>
                        <w:sz w:val="20"/>
                      </w:rPr>
                      <w:t>    Resale</w:t>
                    </w:r>
                  </w:ins>
                </w:p>
              </w:tc>
              <w:tc>
                <w:tcPr>
                  <w:tcW w:w="920" w:type="dxa"/>
                  <w:tcBorders>
                    <w:top w:val="single" w:sz="0" w:space="0" w:color="D3D3D3"/>
                    <w:left w:val="single" w:sz="0" w:space="0" w:color="D3D3D3"/>
                    <w:bottom w:val="single" w:sz="0" w:space="0" w:color="D3D3D3"/>
                    <w:right w:val="single" w:sz="0" w:space="0" w:color="D3D3D3"/>
                  </w:tcBorders>
                </w:tcPr>
                <w:p w14:paraId="31DC2748" w14:textId="77777777" w:rsidR="00147BC8" w:rsidRDefault="00147BC8" w:rsidP="00147BC8">
                  <w:pPr>
                    <w:keepNext/>
                    <w:spacing w:after="60"/>
                    <w:jc w:val="center"/>
                    <w:rPr>
                      <w:ins w:id="961"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65DBCB66" w14:textId="77777777" w:rsidR="00147BC8" w:rsidRDefault="00147BC8" w:rsidP="00147BC8">
                  <w:pPr>
                    <w:keepNext/>
                    <w:spacing w:after="60"/>
                    <w:jc w:val="center"/>
                    <w:rPr>
                      <w:ins w:id="962" w:author="Haziq Jamil" w:date="2025-03-06T17:08:00Z" w16du:dateUtc="2025-03-06T09:08:00Z"/>
                    </w:rPr>
                  </w:pPr>
                  <w:ins w:id="963" w:author="Haziq Jamil" w:date="2025-03-06T17:08:00Z" w16du:dateUtc="2025-03-06T09:08:00Z">
                    <w:r>
                      <w:rPr>
                        <w:rFonts w:ascii="Calibri" w:hAnsi="Calibri"/>
                        <w:sz w:val="20"/>
                      </w:rPr>
                      <w:t>1,333 (5.9%)</w:t>
                    </w:r>
                  </w:ins>
                </w:p>
              </w:tc>
              <w:tc>
                <w:tcPr>
                  <w:tcW w:w="1789" w:type="dxa"/>
                  <w:tcBorders>
                    <w:top w:val="single" w:sz="0" w:space="0" w:color="D3D3D3"/>
                    <w:left w:val="single" w:sz="0" w:space="0" w:color="D3D3D3"/>
                    <w:bottom w:val="single" w:sz="0" w:space="0" w:color="D3D3D3"/>
                    <w:right w:val="single" w:sz="0" w:space="0" w:color="D3D3D3"/>
                  </w:tcBorders>
                </w:tcPr>
                <w:p w14:paraId="3C16E484" w14:textId="77777777" w:rsidR="00147BC8" w:rsidRDefault="00147BC8" w:rsidP="00147BC8">
                  <w:pPr>
                    <w:keepNext/>
                    <w:spacing w:after="60"/>
                    <w:jc w:val="center"/>
                    <w:rPr>
                      <w:ins w:id="964" w:author="Haziq Jamil" w:date="2025-03-06T17:08:00Z" w16du:dateUtc="2025-03-06T09:08:00Z"/>
                    </w:rPr>
                  </w:pPr>
                  <w:ins w:id="965" w:author="Haziq Jamil" w:date="2025-03-06T17:08:00Z" w16du:dateUtc="2025-03-06T09:08:00Z">
                    <w:r>
                      <w:rPr>
                        <w:rFonts w:ascii="Calibri" w:hAnsi="Calibri"/>
                        <w:sz w:val="20"/>
                      </w:rPr>
                      <w:t>1,186 (5.8%)</w:t>
                    </w:r>
                  </w:ins>
                </w:p>
              </w:tc>
              <w:tc>
                <w:tcPr>
                  <w:tcW w:w="1788" w:type="dxa"/>
                  <w:tcBorders>
                    <w:top w:val="single" w:sz="0" w:space="0" w:color="D3D3D3"/>
                    <w:left w:val="single" w:sz="0" w:space="0" w:color="D3D3D3"/>
                    <w:bottom w:val="single" w:sz="0" w:space="0" w:color="D3D3D3"/>
                    <w:right w:val="single" w:sz="0" w:space="0" w:color="D3D3D3"/>
                  </w:tcBorders>
                </w:tcPr>
                <w:p w14:paraId="55497B56" w14:textId="77777777" w:rsidR="00147BC8" w:rsidRDefault="00147BC8" w:rsidP="00147BC8">
                  <w:pPr>
                    <w:keepNext/>
                    <w:spacing w:after="60"/>
                    <w:jc w:val="center"/>
                    <w:rPr>
                      <w:ins w:id="966" w:author="Haziq Jamil" w:date="2025-03-06T17:08:00Z" w16du:dateUtc="2025-03-06T09:08:00Z"/>
                    </w:rPr>
                  </w:pPr>
                  <w:ins w:id="967" w:author="Haziq Jamil" w:date="2025-03-06T17:08:00Z" w16du:dateUtc="2025-03-06T09:08:00Z">
                    <w:r>
                      <w:rPr>
                        <w:rFonts w:ascii="Calibri" w:hAnsi="Calibri"/>
                        <w:sz w:val="20"/>
                      </w:rPr>
                      <w:t>120 (10%)</w:t>
                    </w:r>
                  </w:ins>
                </w:p>
              </w:tc>
              <w:tc>
                <w:tcPr>
                  <w:tcW w:w="1789" w:type="dxa"/>
                  <w:tcBorders>
                    <w:top w:val="single" w:sz="0" w:space="0" w:color="D3D3D3"/>
                    <w:left w:val="single" w:sz="0" w:space="0" w:color="D3D3D3"/>
                    <w:bottom w:val="single" w:sz="0" w:space="0" w:color="D3D3D3"/>
                    <w:right w:val="single" w:sz="0" w:space="0" w:color="D3D3D3"/>
                  </w:tcBorders>
                </w:tcPr>
                <w:p w14:paraId="7F0D74D8" w14:textId="77777777" w:rsidR="00147BC8" w:rsidRDefault="00147BC8" w:rsidP="00147BC8">
                  <w:pPr>
                    <w:keepNext/>
                    <w:spacing w:after="60"/>
                    <w:jc w:val="center"/>
                    <w:rPr>
                      <w:ins w:id="968" w:author="Haziq Jamil" w:date="2025-03-06T17:08:00Z" w16du:dateUtc="2025-03-06T09:08:00Z"/>
                    </w:rPr>
                  </w:pPr>
                  <w:ins w:id="969" w:author="Haziq Jamil" w:date="2025-03-06T17:08:00Z" w16du:dateUtc="2025-03-06T09:08:00Z">
                    <w:r>
                      <w:rPr>
                        <w:rFonts w:ascii="Calibri" w:hAnsi="Calibri"/>
                        <w:sz w:val="20"/>
                      </w:rPr>
                      <w:t>26 (4.3%)</w:t>
                    </w:r>
                  </w:ins>
                </w:p>
              </w:tc>
              <w:tc>
                <w:tcPr>
                  <w:tcW w:w="1789" w:type="dxa"/>
                  <w:tcBorders>
                    <w:top w:val="single" w:sz="0" w:space="0" w:color="D3D3D3"/>
                    <w:left w:val="single" w:sz="0" w:space="0" w:color="D3D3D3"/>
                    <w:bottom w:val="single" w:sz="0" w:space="0" w:color="D3D3D3"/>
                    <w:right w:val="single" w:sz="0" w:space="0" w:color="D3D3D3"/>
                  </w:tcBorders>
                </w:tcPr>
                <w:p w14:paraId="4248842B" w14:textId="77777777" w:rsidR="00147BC8" w:rsidRDefault="00147BC8" w:rsidP="00147BC8">
                  <w:pPr>
                    <w:keepNext/>
                    <w:spacing w:after="60"/>
                    <w:jc w:val="center"/>
                    <w:rPr>
                      <w:ins w:id="970" w:author="Haziq Jamil" w:date="2025-03-06T17:08:00Z" w16du:dateUtc="2025-03-06T09:08:00Z"/>
                    </w:rPr>
                  </w:pPr>
                  <w:ins w:id="971" w:author="Haziq Jamil" w:date="2025-03-06T17:08:00Z" w16du:dateUtc="2025-03-06T09:08:00Z">
                    <w:r>
                      <w:rPr>
                        <w:rFonts w:ascii="Calibri" w:hAnsi="Calibri"/>
                        <w:sz w:val="20"/>
                      </w:rPr>
                      <w:t>1 (0.7%)</w:t>
                    </w:r>
                  </w:ins>
                </w:p>
              </w:tc>
            </w:tr>
            <w:tr w:rsidR="00147BC8" w14:paraId="690921F7" w14:textId="77777777" w:rsidTr="00147BC8">
              <w:trPr>
                <w:cantSplit/>
                <w:jc w:val="center"/>
                <w:ins w:id="972"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6113479A" w14:textId="77777777" w:rsidR="00147BC8" w:rsidRPr="00E21FAE" w:rsidRDefault="00147BC8" w:rsidP="00147BC8">
                  <w:pPr>
                    <w:keepNext/>
                    <w:spacing w:after="60"/>
                    <w:rPr>
                      <w:ins w:id="973" w:author="Haziq Jamil" w:date="2025-03-06T17:08:00Z" w16du:dateUtc="2025-03-06T09:08:00Z"/>
                      <w:b/>
                      <w:bCs/>
                    </w:rPr>
                  </w:pPr>
                  <w:ins w:id="974" w:author="Haziq Jamil" w:date="2025-03-06T17:08:00Z" w16du:dateUtc="2025-03-06T09:08:00Z">
                    <w:r w:rsidRPr="00E21FAE">
                      <w:rPr>
                        <w:rFonts w:ascii="Calibri" w:hAnsi="Calibri"/>
                        <w:b/>
                        <w:bCs/>
                        <w:sz w:val="20"/>
                      </w:rPr>
                      <w:lastRenderedPageBreak/>
                      <w:t>Plot area (acres)</w:t>
                    </w:r>
                  </w:ins>
                </w:p>
              </w:tc>
              <w:tc>
                <w:tcPr>
                  <w:tcW w:w="920" w:type="dxa"/>
                  <w:tcBorders>
                    <w:top w:val="single" w:sz="0" w:space="0" w:color="D3D3D3"/>
                    <w:left w:val="single" w:sz="0" w:space="0" w:color="D3D3D3"/>
                    <w:bottom w:val="single" w:sz="0" w:space="0" w:color="D3D3D3"/>
                    <w:right w:val="single" w:sz="0" w:space="0" w:color="D3D3D3"/>
                  </w:tcBorders>
                </w:tcPr>
                <w:p w14:paraId="3BAED6E8" w14:textId="77777777" w:rsidR="00147BC8" w:rsidRDefault="00147BC8" w:rsidP="00147BC8">
                  <w:pPr>
                    <w:keepNext/>
                    <w:spacing w:after="60"/>
                    <w:jc w:val="center"/>
                    <w:rPr>
                      <w:ins w:id="975" w:author="Haziq Jamil" w:date="2025-03-06T17:08:00Z" w16du:dateUtc="2025-03-06T09:08:00Z"/>
                    </w:rPr>
                  </w:pPr>
                  <w:ins w:id="976" w:author="Haziq Jamil" w:date="2025-03-06T17:08:00Z" w16du:dateUtc="2025-03-06T09:08:00Z">
                    <w:r>
                      <w:rPr>
                        <w:rFonts w:ascii="Calibri" w:hAnsi="Calibri"/>
                        <w:sz w:val="20"/>
                      </w:rPr>
                      <w:t>23,368</w:t>
                    </w:r>
                  </w:ins>
                </w:p>
              </w:tc>
              <w:tc>
                <w:tcPr>
                  <w:tcW w:w="1788" w:type="dxa"/>
                  <w:tcBorders>
                    <w:top w:val="single" w:sz="0" w:space="0" w:color="D3D3D3"/>
                    <w:left w:val="single" w:sz="0" w:space="0" w:color="D3D3D3"/>
                    <w:bottom w:val="single" w:sz="0" w:space="0" w:color="D3D3D3"/>
                    <w:right w:val="single" w:sz="0" w:space="0" w:color="D3D3D3"/>
                  </w:tcBorders>
                </w:tcPr>
                <w:p w14:paraId="3D7754B4" w14:textId="77777777" w:rsidR="00147BC8" w:rsidRDefault="00147BC8" w:rsidP="00147BC8">
                  <w:pPr>
                    <w:keepNext/>
                    <w:spacing w:after="60"/>
                    <w:jc w:val="center"/>
                    <w:rPr>
                      <w:ins w:id="977"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25F94FBD" w14:textId="77777777" w:rsidR="00147BC8" w:rsidRDefault="00147BC8" w:rsidP="00147BC8">
                  <w:pPr>
                    <w:keepNext/>
                    <w:spacing w:after="60"/>
                    <w:jc w:val="center"/>
                    <w:rPr>
                      <w:ins w:id="978"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6874D109" w14:textId="77777777" w:rsidR="00147BC8" w:rsidRDefault="00147BC8" w:rsidP="00147BC8">
                  <w:pPr>
                    <w:keepNext/>
                    <w:spacing w:after="60"/>
                    <w:jc w:val="center"/>
                    <w:rPr>
                      <w:ins w:id="979"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64843C21" w14:textId="77777777" w:rsidR="00147BC8" w:rsidRDefault="00147BC8" w:rsidP="00147BC8">
                  <w:pPr>
                    <w:keepNext/>
                    <w:spacing w:after="60"/>
                    <w:jc w:val="center"/>
                    <w:rPr>
                      <w:ins w:id="980"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4003B37A" w14:textId="77777777" w:rsidR="00147BC8" w:rsidRDefault="00147BC8" w:rsidP="00147BC8">
                  <w:pPr>
                    <w:keepNext/>
                    <w:spacing w:after="60"/>
                    <w:jc w:val="center"/>
                    <w:rPr>
                      <w:ins w:id="981" w:author="Haziq Jamil" w:date="2025-03-06T17:08:00Z" w16du:dateUtc="2025-03-06T09:08:00Z"/>
                    </w:rPr>
                  </w:pPr>
                </w:p>
              </w:tc>
            </w:tr>
            <w:tr w:rsidR="00147BC8" w14:paraId="5AF3129E" w14:textId="77777777" w:rsidTr="00147BC8">
              <w:trPr>
                <w:cantSplit/>
                <w:jc w:val="center"/>
                <w:ins w:id="982"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1E68E7FC" w14:textId="77777777" w:rsidR="00147BC8" w:rsidRDefault="00147BC8" w:rsidP="00147BC8">
                  <w:pPr>
                    <w:keepNext/>
                    <w:spacing w:after="60"/>
                    <w:rPr>
                      <w:ins w:id="983" w:author="Haziq Jamil" w:date="2025-03-06T17:08:00Z" w16du:dateUtc="2025-03-06T09:08:00Z"/>
                    </w:rPr>
                  </w:pPr>
                  <w:ins w:id="984" w:author="Haziq Jamil" w:date="2025-03-06T17:08:00Z" w16du:dateUtc="2025-03-06T09:08: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39986D90" w14:textId="77777777" w:rsidR="00147BC8" w:rsidRDefault="00147BC8" w:rsidP="00147BC8">
                  <w:pPr>
                    <w:keepNext/>
                    <w:spacing w:after="60"/>
                    <w:jc w:val="center"/>
                    <w:rPr>
                      <w:ins w:id="985"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27AFFDF0" w14:textId="77777777" w:rsidR="00147BC8" w:rsidRDefault="00147BC8" w:rsidP="00147BC8">
                  <w:pPr>
                    <w:keepNext/>
                    <w:spacing w:after="60"/>
                    <w:jc w:val="center"/>
                    <w:rPr>
                      <w:ins w:id="986" w:author="Haziq Jamil" w:date="2025-03-06T17:08:00Z" w16du:dateUtc="2025-03-06T09:08:00Z"/>
                    </w:rPr>
                  </w:pPr>
                  <w:ins w:id="987" w:author="Haziq Jamil" w:date="2025-03-06T17:08:00Z" w16du:dateUtc="2025-03-06T09:08:00Z">
                    <w:r>
                      <w:rPr>
                        <w:rFonts w:ascii="Calibri" w:hAnsi="Calibri"/>
                        <w:sz w:val="20"/>
                      </w:rPr>
                      <w:t>0.16 (0.12)</w:t>
                    </w:r>
                  </w:ins>
                </w:p>
              </w:tc>
              <w:tc>
                <w:tcPr>
                  <w:tcW w:w="1789" w:type="dxa"/>
                  <w:tcBorders>
                    <w:top w:val="single" w:sz="0" w:space="0" w:color="D3D3D3"/>
                    <w:left w:val="single" w:sz="0" w:space="0" w:color="D3D3D3"/>
                    <w:bottom w:val="single" w:sz="0" w:space="0" w:color="D3D3D3"/>
                    <w:right w:val="single" w:sz="0" w:space="0" w:color="D3D3D3"/>
                  </w:tcBorders>
                </w:tcPr>
                <w:p w14:paraId="25ADA4C0" w14:textId="77777777" w:rsidR="00147BC8" w:rsidRDefault="00147BC8" w:rsidP="00147BC8">
                  <w:pPr>
                    <w:keepNext/>
                    <w:spacing w:after="60"/>
                    <w:jc w:val="center"/>
                    <w:rPr>
                      <w:ins w:id="988" w:author="Haziq Jamil" w:date="2025-03-06T17:08:00Z" w16du:dateUtc="2025-03-06T09:08:00Z"/>
                    </w:rPr>
                  </w:pPr>
                  <w:ins w:id="989" w:author="Haziq Jamil" w:date="2025-03-06T17:08:00Z" w16du:dateUtc="2025-03-06T09:08:00Z">
                    <w:r>
                      <w:rPr>
                        <w:rFonts w:ascii="Calibri" w:hAnsi="Calibri"/>
                        <w:sz w:val="20"/>
                      </w:rPr>
                      <w:t>0.15 (0.11)</w:t>
                    </w:r>
                  </w:ins>
                </w:p>
              </w:tc>
              <w:tc>
                <w:tcPr>
                  <w:tcW w:w="1788" w:type="dxa"/>
                  <w:tcBorders>
                    <w:top w:val="single" w:sz="0" w:space="0" w:color="D3D3D3"/>
                    <w:left w:val="single" w:sz="0" w:space="0" w:color="D3D3D3"/>
                    <w:bottom w:val="single" w:sz="0" w:space="0" w:color="D3D3D3"/>
                    <w:right w:val="single" w:sz="0" w:space="0" w:color="D3D3D3"/>
                  </w:tcBorders>
                </w:tcPr>
                <w:p w14:paraId="119614F2" w14:textId="77777777" w:rsidR="00147BC8" w:rsidRDefault="00147BC8" w:rsidP="00147BC8">
                  <w:pPr>
                    <w:keepNext/>
                    <w:spacing w:after="60"/>
                    <w:jc w:val="center"/>
                    <w:rPr>
                      <w:ins w:id="990" w:author="Haziq Jamil" w:date="2025-03-06T17:08:00Z" w16du:dateUtc="2025-03-06T09:08:00Z"/>
                    </w:rPr>
                  </w:pPr>
                  <w:ins w:id="991" w:author="Haziq Jamil" w:date="2025-03-06T17:08:00Z" w16du:dateUtc="2025-03-06T09:08:00Z">
                    <w:r>
                      <w:rPr>
                        <w:rFonts w:ascii="Calibri" w:hAnsi="Calibri"/>
                        <w:sz w:val="20"/>
                      </w:rPr>
                      <w:t>0.19 (0.15)</w:t>
                    </w:r>
                  </w:ins>
                </w:p>
              </w:tc>
              <w:tc>
                <w:tcPr>
                  <w:tcW w:w="1789" w:type="dxa"/>
                  <w:tcBorders>
                    <w:top w:val="single" w:sz="0" w:space="0" w:color="D3D3D3"/>
                    <w:left w:val="single" w:sz="0" w:space="0" w:color="D3D3D3"/>
                    <w:bottom w:val="single" w:sz="0" w:space="0" w:color="D3D3D3"/>
                    <w:right w:val="single" w:sz="0" w:space="0" w:color="D3D3D3"/>
                  </w:tcBorders>
                </w:tcPr>
                <w:p w14:paraId="45AE4E6C" w14:textId="77777777" w:rsidR="00147BC8" w:rsidRDefault="00147BC8" w:rsidP="00147BC8">
                  <w:pPr>
                    <w:keepNext/>
                    <w:spacing w:after="60"/>
                    <w:jc w:val="center"/>
                    <w:rPr>
                      <w:ins w:id="992" w:author="Haziq Jamil" w:date="2025-03-06T17:08:00Z" w16du:dateUtc="2025-03-06T09:08:00Z"/>
                    </w:rPr>
                  </w:pPr>
                  <w:ins w:id="993" w:author="Haziq Jamil" w:date="2025-03-06T17:08:00Z" w16du:dateUtc="2025-03-06T09:08:00Z">
                    <w:r>
                      <w:rPr>
                        <w:rFonts w:ascii="Calibri" w:hAnsi="Calibri"/>
                        <w:sz w:val="20"/>
                      </w:rPr>
                      <w:t>0.18 (0.17)</w:t>
                    </w:r>
                  </w:ins>
                </w:p>
              </w:tc>
              <w:tc>
                <w:tcPr>
                  <w:tcW w:w="1789" w:type="dxa"/>
                  <w:tcBorders>
                    <w:top w:val="single" w:sz="0" w:space="0" w:color="D3D3D3"/>
                    <w:left w:val="single" w:sz="0" w:space="0" w:color="D3D3D3"/>
                    <w:bottom w:val="single" w:sz="0" w:space="0" w:color="D3D3D3"/>
                    <w:right w:val="single" w:sz="0" w:space="0" w:color="D3D3D3"/>
                  </w:tcBorders>
                </w:tcPr>
                <w:p w14:paraId="4B035C27" w14:textId="77777777" w:rsidR="00147BC8" w:rsidRDefault="00147BC8" w:rsidP="00147BC8">
                  <w:pPr>
                    <w:keepNext/>
                    <w:spacing w:after="60"/>
                    <w:jc w:val="center"/>
                    <w:rPr>
                      <w:ins w:id="994" w:author="Haziq Jamil" w:date="2025-03-06T17:08:00Z" w16du:dateUtc="2025-03-06T09:08:00Z"/>
                    </w:rPr>
                  </w:pPr>
                  <w:ins w:id="995" w:author="Haziq Jamil" w:date="2025-03-06T17:08:00Z" w16du:dateUtc="2025-03-06T09:08:00Z">
                    <w:r>
                      <w:rPr>
                        <w:rFonts w:ascii="Calibri" w:hAnsi="Calibri"/>
                        <w:sz w:val="20"/>
                      </w:rPr>
                      <w:t>0.23 (0.21)</w:t>
                    </w:r>
                  </w:ins>
                </w:p>
              </w:tc>
            </w:tr>
            <w:tr w:rsidR="00147BC8" w14:paraId="77CBE269" w14:textId="77777777" w:rsidTr="00147BC8">
              <w:trPr>
                <w:cantSplit/>
                <w:jc w:val="center"/>
                <w:ins w:id="996"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3A1E180E" w14:textId="77777777" w:rsidR="00147BC8" w:rsidRDefault="00147BC8" w:rsidP="00147BC8">
                  <w:pPr>
                    <w:keepNext/>
                    <w:spacing w:after="60"/>
                    <w:rPr>
                      <w:ins w:id="997" w:author="Haziq Jamil" w:date="2025-03-06T17:08:00Z" w16du:dateUtc="2025-03-06T09:08:00Z"/>
                    </w:rPr>
                  </w:pPr>
                  <w:ins w:id="998" w:author="Haziq Jamil" w:date="2025-03-06T17:08:00Z" w16du:dateUtc="2025-03-06T09:08: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2F8DB711" w14:textId="77777777" w:rsidR="00147BC8" w:rsidRDefault="00147BC8" w:rsidP="00147BC8">
                  <w:pPr>
                    <w:keepNext/>
                    <w:spacing w:after="60"/>
                    <w:jc w:val="center"/>
                    <w:rPr>
                      <w:ins w:id="999"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6AB4C2D1" w14:textId="77777777" w:rsidR="00147BC8" w:rsidRDefault="00147BC8" w:rsidP="00147BC8">
                  <w:pPr>
                    <w:keepNext/>
                    <w:spacing w:after="60"/>
                    <w:jc w:val="center"/>
                    <w:rPr>
                      <w:ins w:id="1000" w:author="Haziq Jamil" w:date="2025-03-06T17:08:00Z" w16du:dateUtc="2025-03-06T09:08:00Z"/>
                    </w:rPr>
                  </w:pPr>
                  <w:ins w:id="1001" w:author="Haziq Jamil" w:date="2025-03-06T17:08:00Z" w16du:dateUtc="2025-03-06T09:08:00Z">
                    <w:r>
                      <w:rPr>
                        <w:rFonts w:ascii="Calibri" w:hAnsi="Calibri"/>
                        <w:sz w:val="20"/>
                      </w:rPr>
                      <w:t>0.01 - 2.00</w:t>
                    </w:r>
                  </w:ins>
                </w:p>
              </w:tc>
              <w:tc>
                <w:tcPr>
                  <w:tcW w:w="1789" w:type="dxa"/>
                  <w:tcBorders>
                    <w:top w:val="single" w:sz="0" w:space="0" w:color="D3D3D3"/>
                    <w:left w:val="single" w:sz="0" w:space="0" w:color="D3D3D3"/>
                    <w:bottom w:val="single" w:sz="0" w:space="0" w:color="D3D3D3"/>
                    <w:right w:val="single" w:sz="0" w:space="0" w:color="D3D3D3"/>
                  </w:tcBorders>
                </w:tcPr>
                <w:p w14:paraId="33A2BC3F" w14:textId="77777777" w:rsidR="00147BC8" w:rsidRDefault="00147BC8" w:rsidP="00147BC8">
                  <w:pPr>
                    <w:keepNext/>
                    <w:spacing w:after="60"/>
                    <w:jc w:val="center"/>
                    <w:rPr>
                      <w:ins w:id="1002" w:author="Haziq Jamil" w:date="2025-03-06T17:08:00Z" w16du:dateUtc="2025-03-06T09:08:00Z"/>
                    </w:rPr>
                  </w:pPr>
                  <w:ins w:id="1003" w:author="Haziq Jamil" w:date="2025-03-06T17:08:00Z" w16du:dateUtc="2025-03-06T09:08:00Z">
                    <w:r>
                      <w:rPr>
                        <w:rFonts w:ascii="Calibri" w:hAnsi="Calibri"/>
                        <w:sz w:val="20"/>
                      </w:rPr>
                      <w:t>0.01 - 1.69</w:t>
                    </w:r>
                  </w:ins>
                </w:p>
              </w:tc>
              <w:tc>
                <w:tcPr>
                  <w:tcW w:w="1788" w:type="dxa"/>
                  <w:tcBorders>
                    <w:top w:val="single" w:sz="0" w:space="0" w:color="D3D3D3"/>
                    <w:left w:val="single" w:sz="0" w:space="0" w:color="D3D3D3"/>
                    <w:bottom w:val="single" w:sz="0" w:space="0" w:color="D3D3D3"/>
                    <w:right w:val="single" w:sz="0" w:space="0" w:color="D3D3D3"/>
                  </w:tcBorders>
                </w:tcPr>
                <w:p w14:paraId="051C7B15" w14:textId="77777777" w:rsidR="00147BC8" w:rsidRDefault="00147BC8" w:rsidP="00147BC8">
                  <w:pPr>
                    <w:keepNext/>
                    <w:spacing w:after="60"/>
                    <w:jc w:val="center"/>
                    <w:rPr>
                      <w:ins w:id="1004" w:author="Haziq Jamil" w:date="2025-03-06T17:08:00Z" w16du:dateUtc="2025-03-06T09:08:00Z"/>
                    </w:rPr>
                  </w:pPr>
                  <w:ins w:id="1005" w:author="Haziq Jamil" w:date="2025-03-06T17:08:00Z" w16du:dateUtc="2025-03-06T09:08:00Z">
                    <w:r>
                      <w:rPr>
                        <w:rFonts w:ascii="Calibri" w:hAnsi="Calibri"/>
                        <w:sz w:val="20"/>
                      </w:rPr>
                      <w:t>0.01 - 1.01</w:t>
                    </w:r>
                  </w:ins>
                </w:p>
              </w:tc>
              <w:tc>
                <w:tcPr>
                  <w:tcW w:w="1789" w:type="dxa"/>
                  <w:tcBorders>
                    <w:top w:val="single" w:sz="0" w:space="0" w:color="D3D3D3"/>
                    <w:left w:val="single" w:sz="0" w:space="0" w:color="D3D3D3"/>
                    <w:bottom w:val="single" w:sz="0" w:space="0" w:color="D3D3D3"/>
                    <w:right w:val="single" w:sz="0" w:space="0" w:color="D3D3D3"/>
                  </w:tcBorders>
                </w:tcPr>
                <w:p w14:paraId="30AA7EF7" w14:textId="77777777" w:rsidR="00147BC8" w:rsidRDefault="00147BC8" w:rsidP="00147BC8">
                  <w:pPr>
                    <w:keepNext/>
                    <w:spacing w:after="60"/>
                    <w:jc w:val="center"/>
                    <w:rPr>
                      <w:ins w:id="1006" w:author="Haziq Jamil" w:date="2025-03-06T17:08:00Z" w16du:dateUtc="2025-03-06T09:08:00Z"/>
                    </w:rPr>
                  </w:pPr>
                  <w:ins w:id="1007" w:author="Haziq Jamil" w:date="2025-03-06T17:08:00Z" w16du:dateUtc="2025-03-06T09:08:00Z">
                    <w:r>
                      <w:rPr>
                        <w:rFonts w:ascii="Calibri" w:hAnsi="Calibri"/>
                        <w:sz w:val="20"/>
                      </w:rPr>
                      <w:t>0.04 - 2.00</w:t>
                    </w:r>
                  </w:ins>
                </w:p>
              </w:tc>
              <w:tc>
                <w:tcPr>
                  <w:tcW w:w="1789" w:type="dxa"/>
                  <w:tcBorders>
                    <w:top w:val="single" w:sz="0" w:space="0" w:color="D3D3D3"/>
                    <w:left w:val="single" w:sz="0" w:space="0" w:color="D3D3D3"/>
                    <w:bottom w:val="single" w:sz="0" w:space="0" w:color="D3D3D3"/>
                    <w:right w:val="single" w:sz="0" w:space="0" w:color="D3D3D3"/>
                  </w:tcBorders>
                </w:tcPr>
                <w:p w14:paraId="17D59543" w14:textId="77777777" w:rsidR="00147BC8" w:rsidRDefault="00147BC8" w:rsidP="00147BC8">
                  <w:pPr>
                    <w:keepNext/>
                    <w:spacing w:after="60"/>
                    <w:jc w:val="center"/>
                    <w:rPr>
                      <w:ins w:id="1008" w:author="Haziq Jamil" w:date="2025-03-06T17:08:00Z" w16du:dateUtc="2025-03-06T09:08:00Z"/>
                    </w:rPr>
                  </w:pPr>
                  <w:ins w:id="1009" w:author="Haziq Jamil" w:date="2025-03-06T17:08:00Z" w16du:dateUtc="2025-03-06T09:08:00Z">
                    <w:r>
                      <w:rPr>
                        <w:rFonts w:ascii="Calibri" w:hAnsi="Calibri"/>
                        <w:sz w:val="20"/>
                      </w:rPr>
                      <w:t>0.05 - 0.96</w:t>
                    </w:r>
                  </w:ins>
                </w:p>
              </w:tc>
            </w:tr>
            <w:tr w:rsidR="00147BC8" w14:paraId="2056542A" w14:textId="77777777" w:rsidTr="00147BC8">
              <w:trPr>
                <w:cantSplit/>
                <w:jc w:val="center"/>
                <w:ins w:id="1010"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63B9C363" w14:textId="77777777" w:rsidR="00147BC8" w:rsidRDefault="00147BC8" w:rsidP="00147BC8">
                  <w:pPr>
                    <w:keepNext/>
                    <w:spacing w:after="60"/>
                    <w:rPr>
                      <w:ins w:id="1011" w:author="Haziq Jamil" w:date="2025-03-06T17:08:00Z" w16du:dateUtc="2025-03-06T09:08:00Z"/>
                    </w:rPr>
                  </w:pPr>
                  <w:ins w:id="1012" w:author="Haziq Jamil" w:date="2025-03-06T17:08:00Z" w16du:dateUtc="2025-03-06T09:08: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6889A6B9" w14:textId="77777777" w:rsidR="00147BC8" w:rsidRDefault="00147BC8" w:rsidP="00147BC8">
                  <w:pPr>
                    <w:keepNext/>
                    <w:spacing w:after="60"/>
                    <w:jc w:val="center"/>
                    <w:rPr>
                      <w:ins w:id="1013"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03CDE76B" w14:textId="77777777" w:rsidR="00147BC8" w:rsidRDefault="00147BC8" w:rsidP="00147BC8">
                  <w:pPr>
                    <w:keepNext/>
                    <w:spacing w:after="60"/>
                    <w:jc w:val="center"/>
                    <w:rPr>
                      <w:ins w:id="1014" w:author="Haziq Jamil" w:date="2025-03-06T17:08:00Z" w16du:dateUtc="2025-03-06T09:08:00Z"/>
                    </w:rPr>
                  </w:pPr>
                  <w:ins w:id="1015" w:author="Haziq Jamil" w:date="2025-03-06T17:08:00Z" w16du:dateUtc="2025-03-06T09:08:00Z">
                    <w:r>
                      <w:rPr>
                        <w:rFonts w:ascii="Calibri" w:hAnsi="Calibri"/>
                        <w:sz w:val="20"/>
                      </w:rPr>
                      <w:t>0.13 (0.08, 0.19)</w:t>
                    </w:r>
                  </w:ins>
                </w:p>
              </w:tc>
              <w:tc>
                <w:tcPr>
                  <w:tcW w:w="1789" w:type="dxa"/>
                  <w:tcBorders>
                    <w:top w:val="single" w:sz="0" w:space="0" w:color="D3D3D3"/>
                    <w:left w:val="single" w:sz="0" w:space="0" w:color="D3D3D3"/>
                    <w:bottom w:val="single" w:sz="0" w:space="0" w:color="D3D3D3"/>
                    <w:right w:val="single" w:sz="0" w:space="0" w:color="D3D3D3"/>
                  </w:tcBorders>
                </w:tcPr>
                <w:p w14:paraId="0D33B00B" w14:textId="77777777" w:rsidR="00147BC8" w:rsidRDefault="00147BC8" w:rsidP="00147BC8">
                  <w:pPr>
                    <w:keepNext/>
                    <w:spacing w:after="60"/>
                    <w:jc w:val="center"/>
                    <w:rPr>
                      <w:ins w:id="1016" w:author="Haziq Jamil" w:date="2025-03-06T17:08:00Z" w16du:dateUtc="2025-03-06T09:08:00Z"/>
                    </w:rPr>
                  </w:pPr>
                  <w:ins w:id="1017" w:author="Haziq Jamil" w:date="2025-03-06T17:08:00Z" w16du:dateUtc="2025-03-06T09:08:00Z">
                    <w:r>
                      <w:rPr>
                        <w:rFonts w:ascii="Calibri" w:hAnsi="Calibri"/>
                        <w:sz w:val="20"/>
                      </w:rPr>
                      <w:t>0.13 (0.08, 0.19)</w:t>
                    </w:r>
                  </w:ins>
                </w:p>
              </w:tc>
              <w:tc>
                <w:tcPr>
                  <w:tcW w:w="1788" w:type="dxa"/>
                  <w:tcBorders>
                    <w:top w:val="single" w:sz="0" w:space="0" w:color="D3D3D3"/>
                    <w:left w:val="single" w:sz="0" w:space="0" w:color="D3D3D3"/>
                    <w:bottom w:val="single" w:sz="0" w:space="0" w:color="D3D3D3"/>
                    <w:right w:val="single" w:sz="0" w:space="0" w:color="D3D3D3"/>
                  </w:tcBorders>
                </w:tcPr>
                <w:p w14:paraId="12F54401" w14:textId="77777777" w:rsidR="00147BC8" w:rsidRDefault="00147BC8" w:rsidP="00147BC8">
                  <w:pPr>
                    <w:keepNext/>
                    <w:spacing w:after="60"/>
                    <w:jc w:val="center"/>
                    <w:rPr>
                      <w:ins w:id="1018" w:author="Haziq Jamil" w:date="2025-03-06T17:08:00Z" w16du:dateUtc="2025-03-06T09:08:00Z"/>
                    </w:rPr>
                  </w:pPr>
                  <w:ins w:id="1019" w:author="Haziq Jamil" w:date="2025-03-06T17:08:00Z" w16du:dateUtc="2025-03-06T09:08:00Z">
                    <w:r>
                      <w:rPr>
                        <w:rFonts w:ascii="Calibri" w:hAnsi="Calibri"/>
                        <w:sz w:val="20"/>
                      </w:rPr>
                      <w:t>0.13 (0.06, 0.27)</w:t>
                    </w:r>
                  </w:ins>
                </w:p>
              </w:tc>
              <w:tc>
                <w:tcPr>
                  <w:tcW w:w="1789" w:type="dxa"/>
                  <w:tcBorders>
                    <w:top w:val="single" w:sz="0" w:space="0" w:color="D3D3D3"/>
                    <w:left w:val="single" w:sz="0" w:space="0" w:color="D3D3D3"/>
                    <w:bottom w:val="single" w:sz="0" w:space="0" w:color="D3D3D3"/>
                    <w:right w:val="single" w:sz="0" w:space="0" w:color="D3D3D3"/>
                  </w:tcBorders>
                </w:tcPr>
                <w:p w14:paraId="663EA211" w14:textId="77777777" w:rsidR="00147BC8" w:rsidRDefault="00147BC8" w:rsidP="00147BC8">
                  <w:pPr>
                    <w:keepNext/>
                    <w:spacing w:after="60"/>
                    <w:jc w:val="center"/>
                    <w:rPr>
                      <w:ins w:id="1020" w:author="Haziq Jamil" w:date="2025-03-06T17:08:00Z" w16du:dateUtc="2025-03-06T09:08:00Z"/>
                    </w:rPr>
                  </w:pPr>
                  <w:ins w:id="1021" w:author="Haziq Jamil" w:date="2025-03-06T17:08:00Z" w16du:dateUtc="2025-03-06T09:08:00Z">
                    <w:r>
                      <w:rPr>
                        <w:rFonts w:ascii="Calibri" w:hAnsi="Calibri"/>
                        <w:sz w:val="20"/>
                      </w:rPr>
                      <w:t>0.14 (0.10, 0.21)</w:t>
                    </w:r>
                  </w:ins>
                </w:p>
              </w:tc>
              <w:tc>
                <w:tcPr>
                  <w:tcW w:w="1789" w:type="dxa"/>
                  <w:tcBorders>
                    <w:top w:val="single" w:sz="0" w:space="0" w:color="D3D3D3"/>
                    <w:left w:val="single" w:sz="0" w:space="0" w:color="D3D3D3"/>
                    <w:bottom w:val="single" w:sz="0" w:space="0" w:color="D3D3D3"/>
                    <w:right w:val="single" w:sz="0" w:space="0" w:color="D3D3D3"/>
                  </w:tcBorders>
                </w:tcPr>
                <w:p w14:paraId="0BDC5FDD" w14:textId="77777777" w:rsidR="00147BC8" w:rsidRDefault="00147BC8" w:rsidP="00147BC8">
                  <w:pPr>
                    <w:keepNext/>
                    <w:spacing w:after="60"/>
                    <w:jc w:val="center"/>
                    <w:rPr>
                      <w:ins w:id="1022" w:author="Haziq Jamil" w:date="2025-03-06T17:08:00Z" w16du:dateUtc="2025-03-06T09:08:00Z"/>
                    </w:rPr>
                  </w:pPr>
                  <w:ins w:id="1023" w:author="Haziq Jamil" w:date="2025-03-06T17:08:00Z" w16du:dateUtc="2025-03-06T09:08:00Z">
                    <w:r>
                      <w:rPr>
                        <w:rFonts w:ascii="Calibri" w:hAnsi="Calibri"/>
                        <w:sz w:val="20"/>
                      </w:rPr>
                      <w:t>0.16 (0.13, 0.26)</w:t>
                    </w:r>
                  </w:ins>
                </w:p>
              </w:tc>
            </w:tr>
            <w:tr w:rsidR="00147BC8" w14:paraId="6DBE6CAD" w14:textId="77777777" w:rsidTr="00147BC8">
              <w:trPr>
                <w:cantSplit/>
                <w:jc w:val="center"/>
                <w:ins w:id="1024"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2AE78F8C" w14:textId="77777777" w:rsidR="00147BC8" w:rsidRPr="00E21FAE" w:rsidRDefault="00147BC8" w:rsidP="00147BC8">
                  <w:pPr>
                    <w:keepNext/>
                    <w:spacing w:after="60"/>
                    <w:rPr>
                      <w:ins w:id="1025" w:author="Haziq Jamil" w:date="2025-03-06T17:08:00Z" w16du:dateUtc="2025-03-06T09:08:00Z"/>
                      <w:b/>
                      <w:bCs/>
                    </w:rPr>
                  </w:pPr>
                  <w:ins w:id="1026" w:author="Haziq Jamil" w:date="2025-03-06T17:08:00Z" w16du:dateUtc="2025-03-06T09:08:00Z">
                    <w:r w:rsidRPr="00E21FAE">
                      <w:rPr>
                        <w:rFonts w:ascii="Calibri" w:hAnsi="Calibri"/>
                        <w:b/>
                        <w:bCs/>
                        <w:sz w:val="20"/>
                      </w:rPr>
                      <w:t>Floor area (sq. ft.)</w:t>
                    </w:r>
                  </w:ins>
                </w:p>
              </w:tc>
              <w:tc>
                <w:tcPr>
                  <w:tcW w:w="920" w:type="dxa"/>
                  <w:tcBorders>
                    <w:top w:val="single" w:sz="0" w:space="0" w:color="D3D3D3"/>
                    <w:left w:val="single" w:sz="0" w:space="0" w:color="D3D3D3"/>
                    <w:bottom w:val="single" w:sz="0" w:space="0" w:color="D3D3D3"/>
                    <w:right w:val="single" w:sz="0" w:space="0" w:color="D3D3D3"/>
                  </w:tcBorders>
                </w:tcPr>
                <w:p w14:paraId="107AC1DB" w14:textId="77777777" w:rsidR="00147BC8" w:rsidRDefault="00147BC8" w:rsidP="00147BC8">
                  <w:pPr>
                    <w:keepNext/>
                    <w:spacing w:after="60"/>
                    <w:jc w:val="center"/>
                    <w:rPr>
                      <w:ins w:id="1027" w:author="Haziq Jamil" w:date="2025-03-06T17:08:00Z" w16du:dateUtc="2025-03-06T09:08:00Z"/>
                    </w:rPr>
                  </w:pPr>
                  <w:ins w:id="1028" w:author="Haziq Jamil" w:date="2025-03-06T17:08:00Z" w16du:dateUtc="2025-03-06T09:08:00Z">
                    <w:r>
                      <w:rPr>
                        <w:rFonts w:ascii="Calibri" w:hAnsi="Calibri"/>
                        <w:sz w:val="20"/>
                      </w:rPr>
                      <w:t>16,665</w:t>
                    </w:r>
                  </w:ins>
                </w:p>
              </w:tc>
              <w:tc>
                <w:tcPr>
                  <w:tcW w:w="1788" w:type="dxa"/>
                  <w:tcBorders>
                    <w:top w:val="single" w:sz="0" w:space="0" w:color="D3D3D3"/>
                    <w:left w:val="single" w:sz="0" w:space="0" w:color="D3D3D3"/>
                    <w:bottom w:val="single" w:sz="0" w:space="0" w:color="D3D3D3"/>
                    <w:right w:val="single" w:sz="0" w:space="0" w:color="D3D3D3"/>
                  </w:tcBorders>
                </w:tcPr>
                <w:p w14:paraId="506BB9C9" w14:textId="77777777" w:rsidR="00147BC8" w:rsidRDefault="00147BC8" w:rsidP="00147BC8">
                  <w:pPr>
                    <w:keepNext/>
                    <w:spacing w:after="60"/>
                    <w:jc w:val="center"/>
                    <w:rPr>
                      <w:ins w:id="1029"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4FC33BF2" w14:textId="77777777" w:rsidR="00147BC8" w:rsidRDefault="00147BC8" w:rsidP="00147BC8">
                  <w:pPr>
                    <w:keepNext/>
                    <w:spacing w:after="60"/>
                    <w:jc w:val="center"/>
                    <w:rPr>
                      <w:ins w:id="1030"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0FDF8A49" w14:textId="77777777" w:rsidR="00147BC8" w:rsidRDefault="00147BC8" w:rsidP="00147BC8">
                  <w:pPr>
                    <w:keepNext/>
                    <w:spacing w:after="60"/>
                    <w:jc w:val="center"/>
                    <w:rPr>
                      <w:ins w:id="1031"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0DC8BE0E" w14:textId="77777777" w:rsidR="00147BC8" w:rsidRDefault="00147BC8" w:rsidP="00147BC8">
                  <w:pPr>
                    <w:keepNext/>
                    <w:spacing w:after="60"/>
                    <w:jc w:val="center"/>
                    <w:rPr>
                      <w:ins w:id="1032"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692FE704" w14:textId="77777777" w:rsidR="00147BC8" w:rsidRDefault="00147BC8" w:rsidP="00147BC8">
                  <w:pPr>
                    <w:keepNext/>
                    <w:spacing w:after="60"/>
                    <w:jc w:val="center"/>
                    <w:rPr>
                      <w:ins w:id="1033" w:author="Haziq Jamil" w:date="2025-03-06T17:08:00Z" w16du:dateUtc="2025-03-06T09:08:00Z"/>
                    </w:rPr>
                  </w:pPr>
                </w:p>
              </w:tc>
            </w:tr>
            <w:tr w:rsidR="00147BC8" w14:paraId="3512B2C7" w14:textId="77777777" w:rsidTr="00147BC8">
              <w:trPr>
                <w:cantSplit/>
                <w:jc w:val="center"/>
                <w:ins w:id="1034"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3D5C1C16" w14:textId="77777777" w:rsidR="00147BC8" w:rsidRDefault="00147BC8" w:rsidP="00147BC8">
                  <w:pPr>
                    <w:keepNext/>
                    <w:spacing w:after="60"/>
                    <w:rPr>
                      <w:ins w:id="1035" w:author="Haziq Jamil" w:date="2025-03-06T17:08:00Z" w16du:dateUtc="2025-03-06T09:08:00Z"/>
                    </w:rPr>
                  </w:pPr>
                  <w:ins w:id="1036" w:author="Haziq Jamil" w:date="2025-03-06T17:08:00Z" w16du:dateUtc="2025-03-06T09:08: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11AE5FC5" w14:textId="77777777" w:rsidR="00147BC8" w:rsidRDefault="00147BC8" w:rsidP="00147BC8">
                  <w:pPr>
                    <w:keepNext/>
                    <w:spacing w:after="60"/>
                    <w:jc w:val="center"/>
                    <w:rPr>
                      <w:ins w:id="1037"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699CD1FE" w14:textId="77777777" w:rsidR="00147BC8" w:rsidRDefault="00147BC8" w:rsidP="00147BC8">
                  <w:pPr>
                    <w:keepNext/>
                    <w:spacing w:after="60"/>
                    <w:jc w:val="center"/>
                    <w:rPr>
                      <w:ins w:id="1038" w:author="Haziq Jamil" w:date="2025-03-06T17:08:00Z" w16du:dateUtc="2025-03-06T09:08:00Z"/>
                    </w:rPr>
                  </w:pPr>
                  <w:ins w:id="1039" w:author="Haziq Jamil" w:date="2025-03-06T17:08:00Z" w16du:dateUtc="2025-03-06T09:08:00Z">
                    <w:r>
                      <w:rPr>
                        <w:rFonts w:ascii="Calibri" w:hAnsi="Calibri"/>
                        <w:sz w:val="20"/>
                      </w:rPr>
                      <w:t>2,602 (1,047)</w:t>
                    </w:r>
                  </w:ins>
                </w:p>
              </w:tc>
              <w:tc>
                <w:tcPr>
                  <w:tcW w:w="1789" w:type="dxa"/>
                  <w:tcBorders>
                    <w:top w:val="single" w:sz="0" w:space="0" w:color="D3D3D3"/>
                    <w:left w:val="single" w:sz="0" w:space="0" w:color="D3D3D3"/>
                    <w:bottom w:val="single" w:sz="0" w:space="0" w:color="D3D3D3"/>
                    <w:right w:val="single" w:sz="0" w:space="0" w:color="D3D3D3"/>
                  </w:tcBorders>
                </w:tcPr>
                <w:p w14:paraId="4030FDC7" w14:textId="77777777" w:rsidR="00147BC8" w:rsidRDefault="00147BC8" w:rsidP="00147BC8">
                  <w:pPr>
                    <w:keepNext/>
                    <w:spacing w:after="60"/>
                    <w:jc w:val="center"/>
                    <w:rPr>
                      <w:ins w:id="1040" w:author="Haziq Jamil" w:date="2025-03-06T17:08:00Z" w16du:dateUtc="2025-03-06T09:08:00Z"/>
                    </w:rPr>
                  </w:pPr>
                  <w:ins w:id="1041" w:author="Haziq Jamil" w:date="2025-03-06T17:08:00Z" w16du:dateUtc="2025-03-06T09:08:00Z">
                    <w:r>
                      <w:rPr>
                        <w:rFonts w:ascii="Calibri" w:hAnsi="Calibri"/>
                        <w:sz w:val="20"/>
                      </w:rPr>
                      <w:t>2,629 (1,062)</w:t>
                    </w:r>
                  </w:ins>
                </w:p>
              </w:tc>
              <w:tc>
                <w:tcPr>
                  <w:tcW w:w="1788" w:type="dxa"/>
                  <w:tcBorders>
                    <w:top w:val="single" w:sz="0" w:space="0" w:color="D3D3D3"/>
                    <w:left w:val="single" w:sz="0" w:space="0" w:color="D3D3D3"/>
                    <w:bottom w:val="single" w:sz="0" w:space="0" w:color="D3D3D3"/>
                    <w:right w:val="single" w:sz="0" w:space="0" w:color="D3D3D3"/>
                  </w:tcBorders>
                </w:tcPr>
                <w:p w14:paraId="3284827A" w14:textId="77777777" w:rsidR="00147BC8" w:rsidRDefault="00147BC8" w:rsidP="00147BC8">
                  <w:pPr>
                    <w:keepNext/>
                    <w:spacing w:after="60"/>
                    <w:jc w:val="center"/>
                    <w:rPr>
                      <w:ins w:id="1042" w:author="Haziq Jamil" w:date="2025-03-06T17:08:00Z" w16du:dateUtc="2025-03-06T09:08:00Z"/>
                    </w:rPr>
                  </w:pPr>
                  <w:ins w:id="1043" w:author="Haziq Jamil" w:date="2025-03-06T17:08:00Z" w16du:dateUtc="2025-03-06T09:08:00Z">
                    <w:r>
                      <w:rPr>
                        <w:rFonts w:ascii="Calibri" w:hAnsi="Calibri"/>
                        <w:sz w:val="20"/>
                      </w:rPr>
                      <w:t>2,423 (913)</w:t>
                    </w:r>
                  </w:ins>
                </w:p>
              </w:tc>
              <w:tc>
                <w:tcPr>
                  <w:tcW w:w="1789" w:type="dxa"/>
                  <w:tcBorders>
                    <w:top w:val="single" w:sz="0" w:space="0" w:color="D3D3D3"/>
                    <w:left w:val="single" w:sz="0" w:space="0" w:color="D3D3D3"/>
                    <w:bottom w:val="single" w:sz="0" w:space="0" w:color="D3D3D3"/>
                    <w:right w:val="single" w:sz="0" w:space="0" w:color="D3D3D3"/>
                  </w:tcBorders>
                </w:tcPr>
                <w:p w14:paraId="208E4B3A" w14:textId="77777777" w:rsidR="00147BC8" w:rsidRDefault="00147BC8" w:rsidP="00147BC8">
                  <w:pPr>
                    <w:keepNext/>
                    <w:spacing w:after="60"/>
                    <w:jc w:val="center"/>
                    <w:rPr>
                      <w:ins w:id="1044" w:author="Haziq Jamil" w:date="2025-03-06T17:08:00Z" w16du:dateUtc="2025-03-06T09:08:00Z"/>
                    </w:rPr>
                  </w:pPr>
                  <w:ins w:id="1045" w:author="Haziq Jamil" w:date="2025-03-06T17:08:00Z" w16du:dateUtc="2025-03-06T09:08:00Z">
                    <w:r>
                      <w:rPr>
                        <w:rFonts w:ascii="Calibri" w:hAnsi="Calibri"/>
                        <w:sz w:val="20"/>
                      </w:rPr>
                      <w:t>2,133 (651)</w:t>
                    </w:r>
                  </w:ins>
                </w:p>
              </w:tc>
              <w:tc>
                <w:tcPr>
                  <w:tcW w:w="1789" w:type="dxa"/>
                  <w:tcBorders>
                    <w:top w:val="single" w:sz="0" w:space="0" w:color="D3D3D3"/>
                    <w:left w:val="single" w:sz="0" w:space="0" w:color="D3D3D3"/>
                    <w:bottom w:val="single" w:sz="0" w:space="0" w:color="D3D3D3"/>
                    <w:right w:val="single" w:sz="0" w:space="0" w:color="D3D3D3"/>
                  </w:tcBorders>
                </w:tcPr>
                <w:p w14:paraId="0DE8BFCC" w14:textId="77777777" w:rsidR="00147BC8" w:rsidRDefault="00147BC8" w:rsidP="00147BC8">
                  <w:pPr>
                    <w:keepNext/>
                    <w:spacing w:after="60"/>
                    <w:jc w:val="center"/>
                    <w:rPr>
                      <w:ins w:id="1046" w:author="Haziq Jamil" w:date="2025-03-06T17:08:00Z" w16du:dateUtc="2025-03-06T09:08:00Z"/>
                    </w:rPr>
                  </w:pPr>
                  <w:ins w:id="1047" w:author="Haziq Jamil" w:date="2025-03-06T17:08:00Z" w16du:dateUtc="2025-03-06T09:08:00Z">
                    <w:r>
                      <w:rPr>
                        <w:rFonts w:ascii="Calibri" w:hAnsi="Calibri"/>
                        <w:sz w:val="20"/>
                      </w:rPr>
                      <w:t>2,786 (751)</w:t>
                    </w:r>
                  </w:ins>
                </w:p>
              </w:tc>
            </w:tr>
            <w:tr w:rsidR="00147BC8" w14:paraId="44856F44" w14:textId="77777777" w:rsidTr="00147BC8">
              <w:trPr>
                <w:cantSplit/>
                <w:jc w:val="center"/>
                <w:ins w:id="1048"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29614294" w14:textId="77777777" w:rsidR="00147BC8" w:rsidRDefault="00147BC8" w:rsidP="00147BC8">
                  <w:pPr>
                    <w:keepNext/>
                    <w:spacing w:after="60"/>
                    <w:rPr>
                      <w:ins w:id="1049" w:author="Haziq Jamil" w:date="2025-03-06T17:08:00Z" w16du:dateUtc="2025-03-06T09:08:00Z"/>
                    </w:rPr>
                  </w:pPr>
                  <w:ins w:id="1050" w:author="Haziq Jamil" w:date="2025-03-06T17:08:00Z" w16du:dateUtc="2025-03-06T09:08: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1343E9C8" w14:textId="77777777" w:rsidR="00147BC8" w:rsidRDefault="00147BC8" w:rsidP="00147BC8">
                  <w:pPr>
                    <w:keepNext/>
                    <w:spacing w:after="60"/>
                    <w:jc w:val="center"/>
                    <w:rPr>
                      <w:ins w:id="1051"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2F6C521B" w14:textId="77777777" w:rsidR="00147BC8" w:rsidRDefault="00147BC8" w:rsidP="00147BC8">
                  <w:pPr>
                    <w:keepNext/>
                    <w:spacing w:after="60"/>
                    <w:jc w:val="center"/>
                    <w:rPr>
                      <w:ins w:id="1052" w:author="Haziq Jamil" w:date="2025-03-06T17:08:00Z" w16du:dateUtc="2025-03-06T09:08:00Z"/>
                    </w:rPr>
                  </w:pPr>
                  <w:ins w:id="1053" w:author="Haziq Jamil" w:date="2025-03-06T17:08:00Z" w16du:dateUtc="2025-03-06T09:08:00Z">
                    <w:r>
                      <w:rPr>
                        <w:rFonts w:ascii="Calibri" w:hAnsi="Calibri"/>
                        <w:sz w:val="20"/>
                      </w:rPr>
                      <w:t>500 - 14,411</w:t>
                    </w:r>
                  </w:ins>
                </w:p>
              </w:tc>
              <w:tc>
                <w:tcPr>
                  <w:tcW w:w="1789" w:type="dxa"/>
                  <w:tcBorders>
                    <w:top w:val="single" w:sz="0" w:space="0" w:color="D3D3D3"/>
                    <w:left w:val="single" w:sz="0" w:space="0" w:color="D3D3D3"/>
                    <w:bottom w:val="single" w:sz="0" w:space="0" w:color="D3D3D3"/>
                    <w:right w:val="single" w:sz="0" w:space="0" w:color="D3D3D3"/>
                  </w:tcBorders>
                </w:tcPr>
                <w:p w14:paraId="6996B557" w14:textId="77777777" w:rsidR="00147BC8" w:rsidRDefault="00147BC8" w:rsidP="00147BC8">
                  <w:pPr>
                    <w:keepNext/>
                    <w:spacing w:after="60"/>
                    <w:jc w:val="center"/>
                    <w:rPr>
                      <w:ins w:id="1054" w:author="Haziq Jamil" w:date="2025-03-06T17:08:00Z" w16du:dateUtc="2025-03-06T09:08:00Z"/>
                    </w:rPr>
                  </w:pPr>
                  <w:ins w:id="1055" w:author="Haziq Jamil" w:date="2025-03-06T17:08:00Z" w16du:dateUtc="2025-03-06T09:08:00Z">
                    <w:r>
                      <w:rPr>
                        <w:rFonts w:ascii="Calibri" w:hAnsi="Calibri"/>
                        <w:sz w:val="20"/>
                      </w:rPr>
                      <w:t>500 - 14,411</w:t>
                    </w:r>
                  </w:ins>
                </w:p>
              </w:tc>
              <w:tc>
                <w:tcPr>
                  <w:tcW w:w="1788" w:type="dxa"/>
                  <w:tcBorders>
                    <w:top w:val="single" w:sz="0" w:space="0" w:color="D3D3D3"/>
                    <w:left w:val="single" w:sz="0" w:space="0" w:color="D3D3D3"/>
                    <w:bottom w:val="single" w:sz="0" w:space="0" w:color="D3D3D3"/>
                    <w:right w:val="single" w:sz="0" w:space="0" w:color="D3D3D3"/>
                  </w:tcBorders>
                </w:tcPr>
                <w:p w14:paraId="55B7BB26" w14:textId="77777777" w:rsidR="00147BC8" w:rsidRDefault="00147BC8" w:rsidP="00147BC8">
                  <w:pPr>
                    <w:keepNext/>
                    <w:spacing w:after="60"/>
                    <w:jc w:val="center"/>
                    <w:rPr>
                      <w:ins w:id="1056" w:author="Haziq Jamil" w:date="2025-03-06T17:08:00Z" w16du:dateUtc="2025-03-06T09:08:00Z"/>
                    </w:rPr>
                  </w:pPr>
                  <w:ins w:id="1057" w:author="Haziq Jamil" w:date="2025-03-06T17:08:00Z" w16du:dateUtc="2025-03-06T09:08:00Z">
                    <w:r>
                      <w:rPr>
                        <w:rFonts w:ascii="Calibri" w:hAnsi="Calibri"/>
                        <w:sz w:val="20"/>
                      </w:rPr>
                      <w:t>600 - 7,500</w:t>
                    </w:r>
                  </w:ins>
                </w:p>
              </w:tc>
              <w:tc>
                <w:tcPr>
                  <w:tcW w:w="1789" w:type="dxa"/>
                  <w:tcBorders>
                    <w:top w:val="single" w:sz="0" w:space="0" w:color="D3D3D3"/>
                    <w:left w:val="single" w:sz="0" w:space="0" w:color="D3D3D3"/>
                    <w:bottom w:val="single" w:sz="0" w:space="0" w:color="D3D3D3"/>
                    <w:right w:val="single" w:sz="0" w:space="0" w:color="D3D3D3"/>
                  </w:tcBorders>
                </w:tcPr>
                <w:p w14:paraId="049373E7" w14:textId="77777777" w:rsidR="00147BC8" w:rsidRDefault="00147BC8" w:rsidP="00147BC8">
                  <w:pPr>
                    <w:keepNext/>
                    <w:spacing w:after="60"/>
                    <w:jc w:val="center"/>
                    <w:rPr>
                      <w:ins w:id="1058" w:author="Haziq Jamil" w:date="2025-03-06T17:08:00Z" w16du:dateUtc="2025-03-06T09:08:00Z"/>
                    </w:rPr>
                  </w:pPr>
                  <w:ins w:id="1059" w:author="Haziq Jamil" w:date="2025-03-06T17:08:00Z" w16du:dateUtc="2025-03-06T09:08:00Z">
                    <w:r>
                      <w:rPr>
                        <w:rFonts w:ascii="Calibri" w:hAnsi="Calibri"/>
                        <w:sz w:val="20"/>
                      </w:rPr>
                      <w:t>1,093 - 7,000</w:t>
                    </w:r>
                  </w:ins>
                </w:p>
              </w:tc>
              <w:tc>
                <w:tcPr>
                  <w:tcW w:w="1789" w:type="dxa"/>
                  <w:tcBorders>
                    <w:top w:val="single" w:sz="0" w:space="0" w:color="D3D3D3"/>
                    <w:left w:val="single" w:sz="0" w:space="0" w:color="D3D3D3"/>
                    <w:bottom w:val="single" w:sz="0" w:space="0" w:color="D3D3D3"/>
                    <w:right w:val="single" w:sz="0" w:space="0" w:color="D3D3D3"/>
                  </w:tcBorders>
                </w:tcPr>
                <w:p w14:paraId="27D22941" w14:textId="77777777" w:rsidR="00147BC8" w:rsidRDefault="00147BC8" w:rsidP="00147BC8">
                  <w:pPr>
                    <w:keepNext/>
                    <w:spacing w:after="60"/>
                    <w:jc w:val="center"/>
                    <w:rPr>
                      <w:ins w:id="1060" w:author="Haziq Jamil" w:date="2025-03-06T17:08:00Z" w16du:dateUtc="2025-03-06T09:08:00Z"/>
                    </w:rPr>
                  </w:pPr>
                  <w:ins w:id="1061" w:author="Haziq Jamil" w:date="2025-03-06T17:08:00Z" w16du:dateUtc="2025-03-06T09:08:00Z">
                    <w:r>
                      <w:rPr>
                        <w:rFonts w:ascii="Calibri" w:hAnsi="Calibri"/>
                        <w:sz w:val="20"/>
                      </w:rPr>
                      <w:t>950 - 3,700</w:t>
                    </w:r>
                  </w:ins>
                </w:p>
              </w:tc>
            </w:tr>
            <w:tr w:rsidR="00147BC8" w14:paraId="3775ECF6" w14:textId="77777777" w:rsidTr="00147BC8">
              <w:trPr>
                <w:cantSplit/>
                <w:jc w:val="center"/>
                <w:ins w:id="1062"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4E0A5693" w14:textId="77777777" w:rsidR="00147BC8" w:rsidRDefault="00147BC8" w:rsidP="00147BC8">
                  <w:pPr>
                    <w:keepNext/>
                    <w:spacing w:after="60"/>
                    <w:rPr>
                      <w:ins w:id="1063" w:author="Haziq Jamil" w:date="2025-03-06T17:08:00Z" w16du:dateUtc="2025-03-06T09:08:00Z"/>
                    </w:rPr>
                  </w:pPr>
                  <w:ins w:id="1064" w:author="Haziq Jamil" w:date="2025-03-06T17:08:00Z" w16du:dateUtc="2025-03-06T09:08: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7DA81B31" w14:textId="77777777" w:rsidR="00147BC8" w:rsidRDefault="00147BC8" w:rsidP="00147BC8">
                  <w:pPr>
                    <w:keepNext/>
                    <w:spacing w:after="60"/>
                    <w:jc w:val="center"/>
                    <w:rPr>
                      <w:ins w:id="1065"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3528262E" w14:textId="77777777" w:rsidR="00147BC8" w:rsidRDefault="00147BC8" w:rsidP="00147BC8">
                  <w:pPr>
                    <w:keepNext/>
                    <w:spacing w:after="60"/>
                    <w:jc w:val="center"/>
                    <w:rPr>
                      <w:ins w:id="1066" w:author="Haziq Jamil" w:date="2025-03-06T17:08:00Z" w16du:dateUtc="2025-03-06T09:08:00Z"/>
                    </w:rPr>
                  </w:pPr>
                  <w:ins w:id="1067" w:author="Haziq Jamil" w:date="2025-03-06T17:08:00Z" w16du:dateUtc="2025-03-06T09:08:00Z">
                    <w:r>
                      <w:rPr>
                        <w:rFonts w:ascii="Calibri" w:hAnsi="Calibri"/>
                        <w:sz w:val="20"/>
                      </w:rPr>
                      <w:t>2,427 (2,000, 3,000)</w:t>
                    </w:r>
                  </w:ins>
                </w:p>
              </w:tc>
              <w:tc>
                <w:tcPr>
                  <w:tcW w:w="1789" w:type="dxa"/>
                  <w:tcBorders>
                    <w:top w:val="single" w:sz="0" w:space="0" w:color="D3D3D3"/>
                    <w:left w:val="single" w:sz="0" w:space="0" w:color="D3D3D3"/>
                    <w:bottom w:val="single" w:sz="0" w:space="0" w:color="D3D3D3"/>
                    <w:right w:val="single" w:sz="0" w:space="0" w:color="D3D3D3"/>
                  </w:tcBorders>
                </w:tcPr>
                <w:p w14:paraId="604D8475" w14:textId="77777777" w:rsidR="00147BC8" w:rsidRDefault="00147BC8" w:rsidP="00147BC8">
                  <w:pPr>
                    <w:keepNext/>
                    <w:spacing w:after="60"/>
                    <w:jc w:val="center"/>
                    <w:rPr>
                      <w:ins w:id="1068" w:author="Haziq Jamil" w:date="2025-03-06T17:08:00Z" w16du:dateUtc="2025-03-06T09:08:00Z"/>
                    </w:rPr>
                  </w:pPr>
                  <w:ins w:id="1069" w:author="Haziq Jamil" w:date="2025-03-06T17:08:00Z" w16du:dateUtc="2025-03-06T09:08:00Z">
                    <w:r>
                      <w:rPr>
                        <w:rFonts w:ascii="Calibri" w:hAnsi="Calibri"/>
                        <w:sz w:val="20"/>
                      </w:rPr>
                      <w:t>2,465 (2,000, 3,000)</w:t>
                    </w:r>
                  </w:ins>
                </w:p>
              </w:tc>
              <w:tc>
                <w:tcPr>
                  <w:tcW w:w="1788" w:type="dxa"/>
                  <w:tcBorders>
                    <w:top w:val="single" w:sz="0" w:space="0" w:color="D3D3D3"/>
                    <w:left w:val="single" w:sz="0" w:space="0" w:color="D3D3D3"/>
                    <w:bottom w:val="single" w:sz="0" w:space="0" w:color="D3D3D3"/>
                    <w:right w:val="single" w:sz="0" w:space="0" w:color="D3D3D3"/>
                  </w:tcBorders>
                </w:tcPr>
                <w:p w14:paraId="18DF5CDD" w14:textId="77777777" w:rsidR="00147BC8" w:rsidRDefault="00147BC8" w:rsidP="00147BC8">
                  <w:pPr>
                    <w:keepNext/>
                    <w:spacing w:after="60"/>
                    <w:jc w:val="center"/>
                    <w:rPr>
                      <w:ins w:id="1070" w:author="Haziq Jamil" w:date="2025-03-06T17:08:00Z" w16du:dateUtc="2025-03-06T09:08:00Z"/>
                    </w:rPr>
                  </w:pPr>
                  <w:ins w:id="1071" w:author="Haziq Jamil" w:date="2025-03-06T17:08:00Z" w16du:dateUtc="2025-03-06T09:08:00Z">
                    <w:r>
                      <w:rPr>
                        <w:rFonts w:ascii="Calibri" w:hAnsi="Calibri"/>
                        <w:sz w:val="20"/>
                      </w:rPr>
                      <w:t>2,218 (1,800, 2,800)</w:t>
                    </w:r>
                  </w:ins>
                </w:p>
              </w:tc>
              <w:tc>
                <w:tcPr>
                  <w:tcW w:w="1789" w:type="dxa"/>
                  <w:tcBorders>
                    <w:top w:val="single" w:sz="0" w:space="0" w:color="D3D3D3"/>
                    <w:left w:val="single" w:sz="0" w:space="0" w:color="D3D3D3"/>
                    <w:bottom w:val="single" w:sz="0" w:space="0" w:color="D3D3D3"/>
                    <w:right w:val="single" w:sz="0" w:space="0" w:color="D3D3D3"/>
                  </w:tcBorders>
                </w:tcPr>
                <w:p w14:paraId="4BFA5464" w14:textId="77777777" w:rsidR="00147BC8" w:rsidRDefault="00147BC8" w:rsidP="00147BC8">
                  <w:pPr>
                    <w:keepNext/>
                    <w:spacing w:after="60"/>
                    <w:jc w:val="center"/>
                    <w:rPr>
                      <w:ins w:id="1072" w:author="Haziq Jamil" w:date="2025-03-06T17:08:00Z" w16du:dateUtc="2025-03-06T09:08:00Z"/>
                    </w:rPr>
                  </w:pPr>
                  <w:ins w:id="1073" w:author="Haziq Jamil" w:date="2025-03-06T17:08:00Z" w16du:dateUtc="2025-03-06T09:08:00Z">
                    <w:r>
                      <w:rPr>
                        <w:rFonts w:ascii="Calibri" w:hAnsi="Calibri"/>
                        <w:sz w:val="20"/>
                      </w:rPr>
                      <w:t>2,013 (1,826, 2,450)</w:t>
                    </w:r>
                  </w:ins>
                </w:p>
              </w:tc>
              <w:tc>
                <w:tcPr>
                  <w:tcW w:w="1789" w:type="dxa"/>
                  <w:tcBorders>
                    <w:top w:val="single" w:sz="0" w:space="0" w:color="D3D3D3"/>
                    <w:left w:val="single" w:sz="0" w:space="0" w:color="D3D3D3"/>
                    <w:bottom w:val="single" w:sz="0" w:space="0" w:color="D3D3D3"/>
                    <w:right w:val="single" w:sz="0" w:space="0" w:color="D3D3D3"/>
                  </w:tcBorders>
                </w:tcPr>
                <w:p w14:paraId="5D844C74" w14:textId="77777777" w:rsidR="00147BC8" w:rsidRDefault="00147BC8" w:rsidP="00147BC8">
                  <w:pPr>
                    <w:keepNext/>
                    <w:spacing w:after="60"/>
                    <w:jc w:val="center"/>
                    <w:rPr>
                      <w:ins w:id="1074" w:author="Haziq Jamil" w:date="2025-03-06T17:08:00Z" w16du:dateUtc="2025-03-06T09:08:00Z"/>
                    </w:rPr>
                  </w:pPr>
                  <w:ins w:id="1075" w:author="Haziq Jamil" w:date="2025-03-06T17:08:00Z" w16du:dateUtc="2025-03-06T09:08:00Z">
                    <w:r>
                      <w:rPr>
                        <w:rFonts w:ascii="Calibri" w:hAnsi="Calibri"/>
                        <w:sz w:val="20"/>
                      </w:rPr>
                      <w:t>3,016 (2,790, 3,229)</w:t>
                    </w:r>
                  </w:ins>
                </w:p>
              </w:tc>
            </w:tr>
            <w:tr w:rsidR="00147BC8" w14:paraId="5E44988A" w14:textId="77777777" w:rsidTr="00147BC8">
              <w:trPr>
                <w:cantSplit/>
                <w:jc w:val="center"/>
                <w:ins w:id="1076"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421065A5" w14:textId="77777777" w:rsidR="00147BC8" w:rsidRPr="00E21FAE" w:rsidRDefault="00147BC8" w:rsidP="00147BC8">
                  <w:pPr>
                    <w:keepNext/>
                    <w:spacing w:after="60"/>
                    <w:rPr>
                      <w:ins w:id="1077" w:author="Haziq Jamil" w:date="2025-03-06T17:08:00Z" w16du:dateUtc="2025-03-06T09:08:00Z"/>
                      <w:b/>
                      <w:bCs/>
                    </w:rPr>
                  </w:pPr>
                  <w:ins w:id="1078" w:author="Haziq Jamil" w:date="2025-03-06T17:08:00Z" w16du:dateUtc="2025-03-06T09:08:00Z">
                    <w:r w:rsidRPr="00E21FAE">
                      <w:rPr>
                        <w:rFonts w:ascii="Calibri" w:hAnsi="Calibri"/>
                        <w:b/>
                        <w:bCs/>
                        <w:sz w:val="20"/>
                      </w:rPr>
                      <w:t>Number of storeys</w:t>
                    </w:r>
                  </w:ins>
                </w:p>
              </w:tc>
              <w:tc>
                <w:tcPr>
                  <w:tcW w:w="920" w:type="dxa"/>
                  <w:tcBorders>
                    <w:top w:val="single" w:sz="0" w:space="0" w:color="D3D3D3"/>
                    <w:left w:val="single" w:sz="0" w:space="0" w:color="D3D3D3"/>
                    <w:bottom w:val="single" w:sz="0" w:space="0" w:color="D3D3D3"/>
                    <w:right w:val="single" w:sz="0" w:space="0" w:color="D3D3D3"/>
                  </w:tcBorders>
                </w:tcPr>
                <w:p w14:paraId="0A184156" w14:textId="77777777" w:rsidR="00147BC8" w:rsidRDefault="00147BC8" w:rsidP="00147BC8">
                  <w:pPr>
                    <w:keepNext/>
                    <w:spacing w:after="60"/>
                    <w:jc w:val="center"/>
                    <w:rPr>
                      <w:ins w:id="1079" w:author="Haziq Jamil" w:date="2025-03-06T17:08:00Z" w16du:dateUtc="2025-03-06T09:08:00Z"/>
                    </w:rPr>
                  </w:pPr>
                  <w:ins w:id="1080" w:author="Haziq Jamil" w:date="2025-03-06T17:08:00Z" w16du:dateUtc="2025-03-06T09:08:00Z">
                    <w:r>
                      <w:rPr>
                        <w:rFonts w:ascii="Calibri" w:hAnsi="Calibri"/>
                        <w:sz w:val="20"/>
                      </w:rPr>
                      <w:t>13,644</w:t>
                    </w:r>
                  </w:ins>
                </w:p>
              </w:tc>
              <w:tc>
                <w:tcPr>
                  <w:tcW w:w="1788" w:type="dxa"/>
                  <w:tcBorders>
                    <w:top w:val="single" w:sz="0" w:space="0" w:color="D3D3D3"/>
                    <w:left w:val="single" w:sz="0" w:space="0" w:color="D3D3D3"/>
                    <w:bottom w:val="single" w:sz="0" w:space="0" w:color="D3D3D3"/>
                    <w:right w:val="single" w:sz="0" w:space="0" w:color="D3D3D3"/>
                  </w:tcBorders>
                </w:tcPr>
                <w:p w14:paraId="5F8F4447" w14:textId="77777777" w:rsidR="00147BC8" w:rsidRDefault="00147BC8" w:rsidP="00147BC8">
                  <w:pPr>
                    <w:keepNext/>
                    <w:spacing w:after="60"/>
                    <w:jc w:val="center"/>
                    <w:rPr>
                      <w:ins w:id="1081"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163B2EF0" w14:textId="77777777" w:rsidR="00147BC8" w:rsidRDefault="00147BC8" w:rsidP="00147BC8">
                  <w:pPr>
                    <w:keepNext/>
                    <w:spacing w:after="60"/>
                    <w:jc w:val="center"/>
                    <w:rPr>
                      <w:ins w:id="1082"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77846A2D" w14:textId="77777777" w:rsidR="00147BC8" w:rsidRDefault="00147BC8" w:rsidP="00147BC8">
                  <w:pPr>
                    <w:keepNext/>
                    <w:spacing w:after="60"/>
                    <w:jc w:val="center"/>
                    <w:rPr>
                      <w:ins w:id="1083"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2DEA3B02" w14:textId="77777777" w:rsidR="00147BC8" w:rsidRDefault="00147BC8" w:rsidP="00147BC8">
                  <w:pPr>
                    <w:keepNext/>
                    <w:spacing w:after="60"/>
                    <w:jc w:val="center"/>
                    <w:rPr>
                      <w:ins w:id="1084"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0DE67C8B" w14:textId="77777777" w:rsidR="00147BC8" w:rsidRDefault="00147BC8" w:rsidP="00147BC8">
                  <w:pPr>
                    <w:keepNext/>
                    <w:spacing w:after="60"/>
                    <w:jc w:val="center"/>
                    <w:rPr>
                      <w:ins w:id="1085" w:author="Haziq Jamil" w:date="2025-03-06T17:08:00Z" w16du:dateUtc="2025-03-06T09:08:00Z"/>
                    </w:rPr>
                  </w:pPr>
                </w:p>
              </w:tc>
            </w:tr>
            <w:tr w:rsidR="00147BC8" w14:paraId="7AB9ADB0" w14:textId="77777777" w:rsidTr="00147BC8">
              <w:trPr>
                <w:cantSplit/>
                <w:jc w:val="center"/>
                <w:ins w:id="1086"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089CE13E" w14:textId="77777777" w:rsidR="00147BC8" w:rsidRDefault="00147BC8" w:rsidP="00147BC8">
                  <w:pPr>
                    <w:keepNext/>
                    <w:spacing w:after="60"/>
                    <w:rPr>
                      <w:ins w:id="1087" w:author="Haziq Jamil" w:date="2025-03-06T17:08:00Z" w16du:dateUtc="2025-03-06T09:08:00Z"/>
                    </w:rPr>
                  </w:pPr>
                  <w:ins w:id="1088" w:author="Haziq Jamil" w:date="2025-03-06T17:08:00Z" w16du:dateUtc="2025-03-06T09:08:00Z">
                    <w:r>
                      <w:rPr>
                        <w:rFonts w:ascii="Calibri" w:hAnsi="Calibri"/>
                        <w:sz w:val="20"/>
                      </w:rPr>
                      <w:t>    1</w:t>
                    </w:r>
                  </w:ins>
                </w:p>
              </w:tc>
              <w:tc>
                <w:tcPr>
                  <w:tcW w:w="920" w:type="dxa"/>
                  <w:tcBorders>
                    <w:top w:val="single" w:sz="0" w:space="0" w:color="D3D3D3"/>
                    <w:left w:val="single" w:sz="0" w:space="0" w:color="D3D3D3"/>
                    <w:bottom w:val="single" w:sz="0" w:space="0" w:color="D3D3D3"/>
                    <w:right w:val="single" w:sz="0" w:space="0" w:color="D3D3D3"/>
                  </w:tcBorders>
                </w:tcPr>
                <w:p w14:paraId="0579CBB6" w14:textId="77777777" w:rsidR="00147BC8" w:rsidRDefault="00147BC8" w:rsidP="00147BC8">
                  <w:pPr>
                    <w:keepNext/>
                    <w:spacing w:after="60"/>
                    <w:jc w:val="center"/>
                    <w:rPr>
                      <w:ins w:id="1089"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2C88C3D5" w14:textId="77777777" w:rsidR="00147BC8" w:rsidRDefault="00147BC8" w:rsidP="00147BC8">
                  <w:pPr>
                    <w:keepNext/>
                    <w:spacing w:after="60"/>
                    <w:jc w:val="center"/>
                    <w:rPr>
                      <w:ins w:id="1090" w:author="Haziq Jamil" w:date="2025-03-06T17:08:00Z" w16du:dateUtc="2025-03-06T09:08:00Z"/>
                    </w:rPr>
                  </w:pPr>
                  <w:ins w:id="1091" w:author="Haziq Jamil" w:date="2025-03-06T17:08:00Z" w16du:dateUtc="2025-03-06T09:08:00Z">
                    <w:r>
                      <w:rPr>
                        <w:rFonts w:ascii="Calibri" w:hAnsi="Calibri"/>
                        <w:sz w:val="20"/>
                      </w:rPr>
                      <w:t>1,700 (12%)</w:t>
                    </w:r>
                  </w:ins>
                </w:p>
              </w:tc>
              <w:tc>
                <w:tcPr>
                  <w:tcW w:w="1789" w:type="dxa"/>
                  <w:tcBorders>
                    <w:top w:val="single" w:sz="0" w:space="0" w:color="D3D3D3"/>
                    <w:left w:val="single" w:sz="0" w:space="0" w:color="D3D3D3"/>
                    <w:bottom w:val="single" w:sz="0" w:space="0" w:color="D3D3D3"/>
                    <w:right w:val="single" w:sz="0" w:space="0" w:color="D3D3D3"/>
                  </w:tcBorders>
                </w:tcPr>
                <w:p w14:paraId="15CD9D7F" w14:textId="77777777" w:rsidR="00147BC8" w:rsidRDefault="00147BC8" w:rsidP="00147BC8">
                  <w:pPr>
                    <w:keepNext/>
                    <w:spacing w:after="60"/>
                    <w:jc w:val="center"/>
                    <w:rPr>
                      <w:ins w:id="1092" w:author="Haziq Jamil" w:date="2025-03-06T17:08:00Z" w16du:dateUtc="2025-03-06T09:08:00Z"/>
                    </w:rPr>
                  </w:pPr>
                  <w:ins w:id="1093" w:author="Haziq Jamil" w:date="2025-03-06T17:08:00Z" w16du:dateUtc="2025-03-06T09:08:00Z">
                    <w:r>
                      <w:rPr>
                        <w:rFonts w:ascii="Calibri" w:hAnsi="Calibri"/>
                        <w:sz w:val="20"/>
                      </w:rPr>
                      <w:t>1,462 (12%)</w:t>
                    </w:r>
                  </w:ins>
                </w:p>
              </w:tc>
              <w:tc>
                <w:tcPr>
                  <w:tcW w:w="1788" w:type="dxa"/>
                  <w:tcBorders>
                    <w:top w:val="single" w:sz="0" w:space="0" w:color="D3D3D3"/>
                    <w:left w:val="single" w:sz="0" w:space="0" w:color="D3D3D3"/>
                    <w:bottom w:val="single" w:sz="0" w:space="0" w:color="D3D3D3"/>
                    <w:right w:val="single" w:sz="0" w:space="0" w:color="D3D3D3"/>
                  </w:tcBorders>
                </w:tcPr>
                <w:p w14:paraId="0C1FBFD2" w14:textId="77777777" w:rsidR="00147BC8" w:rsidRDefault="00147BC8" w:rsidP="00147BC8">
                  <w:pPr>
                    <w:keepNext/>
                    <w:spacing w:after="60"/>
                    <w:jc w:val="center"/>
                    <w:rPr>
                      <w:ins w:id="1094" w:author="Haziq Jamil" w:date="2025-03-06T17:08:00Z" w16du:dateUtc="2025-03-06T09:08:00Z"/>
                    </w:rPr>
                  </w:pPr>
                  <w:ins w:id="1095" w:author="Haziq Jamil" w:date="2025-03-06T17:08:00Z" w16du:dateUtc="2025-03-06T09:08:00Z">
                    <w:r>
                      <w:rPr>
                        <w:rFonts w:ascii="Calibri" w:hAnsi="Calibri"/>
                        <w:sz w:val="20"/>
                      </w:rPr>
                      <w:t>160 (35%)</w:t>
                    </w:r>
                  </w:ins>
                </w:p>
              </w:tc>
              <w:tc>
                <w:tcPr>
                  <w:tcW w:w="1789" w:type="dxa"/>
                  <w:tcBorders>
                    <w:top w:val="single" w:sz="0" w:space="0" w:color="D3D3D3"/>
                    <w:left w:val="single" w:sz="0" w:space="0" w:color="D3D3D3"/>
                    <w:bottom w:val="single" w:sz="0" w:space="0" w:color="D3D3D3"/>
                    <w:right w:val="single" w:sz="0" w:space="0" w:color="D3D3D3"/>
                  </w:tcBorders>
                </w:tcPr>
                <w:p w14:paraId="390E94FC" w14:textId="77777777" w:rsidR="00147BC8" w:rsidRDefault="00147BC8" w:rsidP="00147BC8">
                  <w:pPr>
                    <w:keepNext/>
                    <w:spacing w:after="60"/>
                    <w:jc w:val="center"/>
                    <w:rPr>
                      <w:ins w:id="1096" w:author="Haziq Jamil" w:date="2025-03-06T17:08:00Z" w16du:dateUtc="2025-03-06T09:08:00Z"/>
                    </w:rPr>
                  </w:pPr>
                  <w:ins w:id="1097" w:author="Haziq Jamil" w:date="2025-03-06T17:08:00Z" w16du:dateUtc="2025-03-06T09:08:00Z">
                    <w:r>
                      <w:rPr>
                        <w:rFonts w:ascii="Calibri" w:hAnsi="Calibri"/>
                        <w:sz w:val="20"/>
                      </w:rPr>
                      <w:t>71 (17%)</w:t>
                    </w:r>
                  </w:ins>
                </w:p>
              </w:tc>
              <w:tc>
                <w:tcPr>
                  <w:tcW w:w="1789" w:type="dxa"/>
                  <w:tcBorders>
                    <w:top w:val="single" w:sz="0" w:space="0" w:color="D3D3D3"/>
                    <w:left w:val="single" w:sz="0" w:space="0" w:color="D3D3D3"/>
                    <w:bottom w:val="single" w:sz="0" w:space="0" w:color="D3D3D3"/>
                    <w:right w:val="single" w:sz="0" w:space="0" w:color="D3D3D3"/>
                  </w:tcBorders>
                </w:tcPr>
                <w:p w14:paraId="7F765C23" w14:textId="77777777" w:rsidR="00147BC8" w:rsidRDefault="00147BC8" w:rsidP="00147BC8">
                  <w:pPr>
                    <w:keepNext/>
                    <w:spacing w:after="60"/>
                    <w:jc w:val="center"/>
                    <w:rPr>
                      <w:ins w:id="1098" w:author="Haziq Jamil" w:date="2025-03-06T17:08:00Z" w16du:dateUtc="2025-03-06T09:08:00Z"/>
                    </w:rPr>
                  </w:pPr>
                  <w:ins w:id="1099" w:author="Haziq Jamil" w:date="2025-03-06T17:08:00Z" w16du:dateUtc="2025-03-06T09:08:00Z">
                    <w:r>
                      <w:rPr>
                        <w:rFonts w:ascii="Calibri" w:hAnsi="Calibri"/>
                        <w:sz w:val="20"/>
                      </w:rPr>
                      <w:t>7 (4.2%)</w:t>
                    </w:r>
                  </w:ins>
                </w:p>
              </w:tc>
            </w:tr>
            <w:tr w:rsidR="00147BC8" w14:paraId="263A80E5" w14:textId="77777777" w:rsidTr="00147BC8">
              <w:trPr>
                <w:cantSplit/>
                <w:jc w:val="center"/>
                <w:ins w:id="1100"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40492642" w14:textId="77777777" w:rsidR="00147BC8" w:rsidRDefault="00147BC8" w:rsidP="00147BC8">
                  <w:pPr>
                    <w:keepNext/>
                    <w:spacing w:after="60"/>
                    <w:rPr>
                      <w:ins w:id="1101" w:author="Haziq Jamil" w:date="2025-03-06T17:08:00Z" w16du:dateUtc="2025-03-06T09:08:00Z"/>
                    </w:rPr>
                  </w:pPr>
                  <w:ins w:id="1102" w:author="Haziq Jamil" w:date="2025-03-06T17:08:00Z" w16du:dateUtc="2025-03-06T09:08:00Z">
                    <w:r>
                      <w:rPr>
                        <w:rFonts w:ascii="Calibri" w:hAnsi="Calibri"/>
                        <w:sz w:val="20"/>
                      </w:rPr>
                      <w:t>    2</w:t>
                    </w:r>
                  </w:ins>
                </w:p>
              </w:tc>
              <w:tc>
                <w:tcPr>
                  <w:tcW w:w="920" w:type="dxa"/>
                  <w:tcBorders>
                    <w:top w:val="single" w:sz="0" w:space="0" w:color="D3D3D3"/>
                    <w:left w:val="single" w:sz="0" w:space="0" w:color="D3D3D3"/>
                    <w:bottom w:val="single" w:sz="0" w:space="0" w:color="D3D3D3"/>
                    <w:right w:val="single" w:sz="0" w:space="0" w:color="D3D3D3"/>
                  </w:tcBorders>
                </w:tcPr>
                <w:p w14:paraId="514D8C6A" w14:textId="77777777" w:rsidR="00147BC8" w:rsidRDefault="00147BC8" w:rsidP="00147BC8">
                  <w:pPr>
                    <w:keepNext/>
                    <w:spacing w:after="60"/>
                    <w:jc w:val="center"/>
                    <w:rPr>
                      <w:ins w:id="1103"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2710A191" w14:textId="77777777" w:rsidR="00147BC8" w:rsidRDefault="00147BC8" w:rsidP="00147BC8">
                  <w:pPr>
                    <w:keepNext/>
                    <w:spacing w:after="60"/>
                    <w:jc w:val="center"/>
                    <w:rPr>
                      <w:ins w:id="1104" w:author="Haziq Jamil" w:date="2025-03-06T17:08:00Z" w16du:dateUtc="2025-03-06T09:08:00Z"/>
                    </w:rPr>
                  </w:pPr>
                  <w:ins w:id="1105" w:author="Haziq Jamil" w:date="2025-03-06T17:08:00Z" w16du:dateUtc="2025-03-06T09:08:00Z">
                    <w:r>
                      <w:rPr>
                        <w:rFonts w:ascii="Calibri" w:hAnsi="Calibri"/>
                        <w:sz w:val="20"/>
                      </w:rPr>
                      <w:t>11,266 (83%)</w:t>
                    </w:r>
                  </w:ins>
                </w:p>
              </w:tc>
              <w:tc>
                <w:tcPr>
                  <w:tcW w:w="1789" w:type="dxa"/>
                  <w:tcBorders>
                    <w:top w:val="single" w:sz="0" w:space="0" w:color="D3D3D3"/>
                    <w:left w:val="single" w:sz="0" w:space="0" w:color="D3D3D3"/>
                    <w:bottom w:val="single" w:sz="0" w:space="0" w:color="D3D3D3"/>
                    <w:right w:val="single" w:sz="0" w:space="0" w:color="D3D3D3"/>
                  </w:tcBorders>
                </w:tcPr>
                <w:p w14:paraId="4412F019" w14:textId="77777777" w:rsidR="00147BC8" w:rsidRDefault="00147BC8" w:rsidP="00147BC8">
                  <w:pPr>
                    <w:keepNext/>
                    <w:spacing w:after="60"/>
                    <w:jc w:val="center"/>
                    <w:rPr>
                      <w:ins w:id="1106" w:author="Haziq Jamil" w:date="2025-03-06T17:08:00Z" w16du:dateUtc="2025-03-06T09:08:00Z"/>
                    </w:rPr>
                  </w:pPr>
                  <w:ins w:id="1107" w:author="Haziq Jamil" w:date="2025-03-06T17:08:00Z" w16du:dateUtc="2025-03-06T09:08:00Z">
                    <w:r>
                      <w:rPr>
                        <w:rFonts w:ascii="Calibri" w:hAnsi="Calibri"/>
                        <w:sz w:val="20"/>
                      </w:rPr>
                      <w:t>10,493 (83%)</w:t>
                    </w:r>
                  </w:ins>
                </w:p>
              </w:tc>
              <w:tc>
                <w:tcPr>
                  <w:tcW w:w="1788" w:type="dxa"/>
                  <w:tcBorders>
                    <w:top w:val="single" w:sz="0" w:space="0" w:color="D3D3D3"/>
                    <w:left w:val="single" w:sz="0" w:space="0" w:color="D3D3D3"/>
                    <w:bottom w:val="single" w:sz="0" w:space="0" w:color="D3D3D3"/>
                    <w:right w:val="single" w:sz="0" w:space="0" w:color="D3D3D3"/>
                  </w:tcBorders>
                </w:tcPr>
                <w:p w14:paraId="2591C04E" w14:textId="77777777" w:rsidR="00147BC8" w:rsidRDefault="00147BC8" w:rsidP="00147BC8">
                  <w:pPr>
                    <w:keepNext/>
                    <w:spacing w:after="60"/>
                    <w:jc w:val="center"/>
                    <w:rPr>
                      <w:ins w:id="1108" w:author="Haziq Jamil" w:date="2025-03-06T17:08:00Z" w16du:dateUtc="2025-03-06T09:08:00Z"/>
                    </w:rPr>
                  </w:pPr>
                  <w:ins w:id="1109" w:author="Haziq Jamil" w:date="2025-03-06T17:08:00Z" w16du:dateUtc="2025-03-06T09:08:00Z">
                    <w:r>
                      <w:rPr>
                        <w:rFonts w:ascii="Calibri" w:hAnsi="Calibri"/>
                        <w:sz w:val="20"/>
                      </w:rPr>
                      <w:t>280 (61%)</w:t>
                    </w:r>
                  </w:ins>
                </w:p>
              </w:tc>
              <w:tc>
                <w:tcPr>
                  <w:tcW w:w="1789" w:type="dxa"/>
                  <w:tcBorders>
                    <w:top w:val="single" w:sz="0" w:space="0" w:color="D3D3D3"/>
                    <w:left w:val="single" w:sz="0" w:space="0" w:color="D3D3D3"/>
                    <w:bottom w:val="single" w:sz="0" w:space="0" w:color="D3D3D3"/>
                    <w:right w:val="single" w:sz="0" w:space="0" w:color="D3D3D3"/>
                  </w:tcBorders>
                </w:tcPr>
                <w:p w14:paraId="638B4647" w14:textId="77777777" w:rsidR="00147BC8" w:rsidRDefault="00147BC8" w:rsidP="00147BC8">
                  <w:pPr>
                    <w:keepNext/>
                    <w:spacing w:after="60"/>
                    <w:jc w:val="center"/>
                    <w:rPr>
                      <w:ins w:id="1110" w:author="Haziq Jamil" w:date="2025-03-06T17:08:00Z" w16du:dateUtc="2025-03-06T09:08:00Z"/>
                    </w:rPr>
                  </w:pPr>
                  <w:ins w:id="1111" w:author="Haziq Jamil" w:date="2025-03-06T17:08:00Z" w16du:dateUtc="2025-03-06T09:08:00Z">
                    <w:r>
                      <w:rPr>
                        <w:rFonts w:ascii="Calibri" w:hAnsi="Calibri"/>
                        <w:sz w:val="20"/>
                      </w:rPr>
                      <w:t>348 (83%)</w:t>
                    </w:r>
                  </w:ins>
                </w:p>
              </w:tc>
              <w:tc>
                <w:tcPr>
                  <w:tcW w:w="1789" w:type="dxa"/>
                  <w:tcBorders>
                    <w:top w:val="single" w:sz="0" w:space="0" w:color="D3D3D3"/>
                    <w:left w:val="single" w:sz="0" w:space="0" w:color="D3D3D3"/>
                    <w:bottom w:val="single" w:sz="0" w:space="0" w:color="D3D3D3"/>
                    <w:right w:val="single" w:sz="0" w:space="0" w:color="D3D3D3"/>
                  </w:tcBorders>
                </w:tcPr>
                <w:p w14:paraId="7113F8BE" w14:textId="77777777" w:rsidR="00147BC8" w:rsidRDefault="00147BC8" w:rsidP="00147BC8">
                  <w:pPr>
                    <w:keepNext/>
                    <w:spacing w:after="60"/>
                    <w:jc w:val="center"/>
                    <w:rPr>
                      <w:ins w:id="1112" w:author="Haziq Jamil" w:date="2025-03-06T17:08:00Z" w16du:dateUtc="2025-03-06T09:08:00Z"/>
                    </w:rPr>
                  </w:pPr>
                  <w:ins w:id="1113" w:author="Haziq Jamil" w:date="2025-03-06T17:08:00Z" w16du:dateUtc="2025-03-06T09:08:00Z">
                    <w:r>
                      <w:rPr>
                        <w:rFonts w:ascii="Calibri" w:hAnsi="Calibri"/>
                        <w:sz w:val="20"/>
                      </w:rPr>
                      <w:t>145 (87%)</w:t>
                    </w:r>
                  </w:ins>
                </w:p>
              </w:tc>
            </w:tr>
            <w:tr w:rsidR="00147BC8" w14:paraId="60CD70C9" w14:textId="77777777" w:rsidTr="00147BC8">
              <w:trPr>
                <w:cantSplit/>
                <w:jc w:val="center"/>
                <w:ins w:id="1114"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2D6F8C03" w14:textId="77777777" w:rsidR="00147BC8" w:rsidRDefault="00147BC8" w:rsidP="00147BC8">
                  <w:pPr>
                    <w:keepNext/>
                    <w:spacing w:after="60"/>
                    <w:rPr>
                      <w:ins w:id="1115" w:author="Haziq Jamil" w:date="2025-03-06T17:08:00Z" w16du:dateUtc="2025-03-06T09:08:00Z"/>
                    </w:rPr>
                  </w:pPr>
                  <w:ins w:id="1116" w:author="Haziq Jamil" w:date="2025-03-06T17:08:00Z" w16du:dateUtc="2025-03-06T09:08:00Z">
                    <w:r>
                      <w:rPr>
                        <w:rFonts w:ascii="Calibri" w:hAnsi="Calibri"/>
                        <w:sz w:val="20"/>
                      </w:rPr>
                      <w:t>    3+</w:t>
                    </w:r>
                  </w:ins>
                </w:p>
              </w:tc>
              <w:tc>
                <w:tcPr>
                  <w:tcW w:w="920" w:type="dxa"/>
                  <w:tcBorders>
                    <w:top w:val="single" w:sz="0" w:space="0" w:color="D3D3D3"/>
                    <w:left w:val="single" w:sz="0" w:space="0" w:color="D3D3D3"/>
                    <w:bottom w:val="single" w:sz="0" w:space="0" w:color="D3D3D3"/>
                    <w:right w:val="single" w:sz="0" w:space="0" w:color="D3D3D3"/>
                  </w:tcBorders>
                </w:tcPr>
                <w:p w14:paraId="2B5B191F" w14:textId="77777777" w:rsidR="00147BC8" w:rsidRDefault="00147BC8" w:rsidP="00147BC8">
                  <w:pPr>
                    <w:keepNext/>
                    <w:spacing w:after="60"/>
                    <w:jc w:val="center"/>
                    <w:rPr>
                      <w:ins w:id="1117"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60DF7F6B" w14:textId="77777777" w:rsidR="00147BC8" w:rsidRDefault="00147BC8" w:rsidP="00147BC8">
                  <w:pPr>
                    <w:keepNext/>
                    <w:spacing w:after="60"/>
                    <w:jc w:val="center"/>
                    <w:rPr>
                      <w:ins w:id="1118" w:author="Haziq Jamil" w:date="2025-03-06T17:08:00Z" w16du:dateUtc="2025-03-06T09:08:00Z"/>
                    </w:rPr>
                  </w:pPr>
                  <w:ins w:id="1119" w:author="Haziq Jamil" w:date="2025-03-06T17:08:00Z" w16du:dateUtc="2025-03-06T09:08:00Z">
                    <w:r>
                      <w:rPr>
                        <w:rFonts w:ascii="Calibri" w:hAnsi="Calibri"/>
                        <w:sz w:val="20"/>
                      </w:rPr>
                      <w:t>678 (5.0%)</w:t>
                    </w:r>
                  </w:ins>
                </w:p>
              </w:tc>
              <w:tc>
                <w:tcPr>
                  <w:tcW w:w="1789" w:type="dxa"/>
                  <w:tcBorders>
                    <w:top w:val="single" w:sz="0" w:space="0" w:color="D3D3D3"/>
                    <w:left w:val="single" w:sz="0" w:space="0" w:color="D3D3D3"/>
                    <w:bottom w:val="single" w:sz="0" w:space="0" w:color="D3D3D3"/>
                    <w:right w:val="single" w:sz="0" w:space="0" w:color="D3D3D3"/>
                  </w:tcBorders>
                </w:tcPr>
                <w:p w14:paraId="79281ECF" w14:textId="77777777" w:rsidR="00147BC8" w:rsidRDefault="00147BC8" w:rsidP="00147BC8">
                  <w:pPr>
                    <w:keepNext/>
                    <w:spacing w:after="60"/>
                    <w:jc w:val="center"/>
                    <w:rPr>
                      <w:ins w:id="1120" w:author="Haziq Jamil" w:date="2025-03-06T17:08:00Z" w16du:dateUtc="2025-03-06T09:08:00Z"/>
                    </w:rPr>
                  </w:pPr>
                  <w:ins w:id="1121" w:author="Haziq Jamil" w:date="2025-03-06T17:08:00Z" w16du:dateUtc="2025-03-06T09:08:00Z">
                    <w:r>
                      <w:rPr>
                        <w:rFonts w:ascii="Calibri" w:hAnsi="Calibri"/>
                        <w:sz w:val="20"/>
                      </w:rPr>
                      <w:t>642 (5.1%)</w:t>
                    </w:r>
                  </w:ins>
                </w:p>
              </w:tc>
              <w:tc>
                <w:tcPr>
                  <w:tcW w:w="1788" w:type="dxa"/>
                  <w:tcBorders>
                    <w:top w:val="single" w:sz="0" w:space="0" w:color="D3D3D3"/>
                    <w:left w:val="single" w:sz="0" w:space="0" w:color="D3D3D3"/>
                    <w:bottom w:val="single" w:sz="0" w:space="0" w:color="D3D3D3"/>
                    <w:right w:val="single" w:sz="0" w:space="0" w:color="D3D3D3"/>
                  </w:tcBorders>
                </w:tcPr>
                <w:p w14:paraId="1332DD78" w14:textId="77777777" w:rsidR="00147BC8" w:rsidRDefault="00147BC8" w:rsidP="00147BC8">
                  <w:pPr>
                    <w:keepNext/>
                    <w:spacing w:after="60"/>
                    <w:jc w:val="center"/>
                    <w:rPr>
                      <w:ins w:id="1122" w:author="Haziq Jamil" w:date="2025-03-06T17:08:00Z" w16du:dateUtc="2025-03-06T09:08:00Z"/>
                    </w:rPr>
                  </w:pPr>
                  <w:ins w:id="1123" w:author="Haziq Jamil" w:date="2025-03-06T17:08:00Z" w16du:dateUtc="2025-03-06T09:08:00Z">
                    <w:r>
                      <w:rPr>
                        <w:rFonts w:ascii="Calibri" w:hAnsi="Calibri"/>
                        <w:sz w:val="20"/>
                      </w:rPr>
                      <w:t>19 (4.1%)</w:t>
                    </w:r>
                  </w:ins>
                </w:p>
              </w:tc>
              <w:tc>
                <w:tcPr>
                  <w:tcW w:w="1789" w:type="dxa"/>
                  <w:tcBorders>
                    <w:top w:val="single" w:sz="0" w:space="0" w:color="D3D3D3"/>
                    <w:left w:val="single" w:sz="0" w:space="0" w:color="D3D3D3"/>
                    <w:bottom w:val="single" w:sz="0" w:space="0" w:color="D3D3D3"/>
                    <w:right w:val="single" w:sz="0" w:space="0" w:color="D3D3D3"/>
                  </w:tcBorders>
                </w:tcPr>
                <w:p w14:paraId="2166F839" w14:textId="77777777" w:rsidR="00147BC8" w:rsidRDefault="00147BC8" w:rsidP="00147BC8">
                  <w:pPr>
                    <w:keepNext/>
                    <w:spacing w:after="60"/>
                    <w:jc w:val="center"/>
                    <w:rPr>
                      <w:ins w:id="1124" w:author="Haziq Jamil" w:date="2025-03-06T17:08:00Z" w16du:dateUtc="2025-03-06T09:08:00Z"/>
                    </w:rPr>
                  </w:pPr>
                  <w:ins w:id="1125" w:author="Haziq Jamil" w:date="2025-03-06T17:08:00Z" w16du:dateUtc="2025-03-06T09:08:00Z">
                    <w:r>
                      <w:rPr>
                        <w:rFonts w:ascii="Calibri" w:hAnsi="Calibri"/>
                        <w:sz w:val="20"/>
                      </w:rPr>
                      <w:t>2 (0.5%)</w:t>
                    </w:r>
                  </w:ins>
                </w:p>
              </w:tc>
              <w:tc>
                <w:tcPr>
                  <w:tcW w:w="1789" w:type="dxa"/>
                  <w:tcBorders>
                    <w:top w:val="single" w:sz="0" w:space="0" w:color="D3D3D3"/>
                    <w:left w:val="single" w:sz="0" w:space="0" w:color="D3D3D3"/>
                    <w:bottom w:val="single" w:sz="0" w:space="0" w:color="D3D3D3"/>
                    <w:right w:val="single" w:sz="0" w:space="0" w:color="D3D3D3"/>
                  </w:tcBorders>
                </w:tcPr>
                <w:p w14:paraId="064D5BF5" w14:textId="77777777" w:rsidR="00147BC8" w:rsidRDefault="00147BC8" w:rsidP="00147BC8">
                  <w:pPr>
                    <w:keepNext/>
                    <w:spacing w:after="60"/>
                    <w:jc w:val="center"/>
                    <w:rPr>
                      <w:ins w:id="1126" w:author="Haziq Jamil" w:date="2025-03-06T17:08:00Z" w16du:dateUtc="2025-03-06T09:08:00Z"/>
                    </w:rPr>
                  </w:pPr>
                  <w:ins w:id="1127" w:author="Haziq Jamil" w:date="2025-03-06T17:08:00Z" w16du:dateUtc="2025-03-06T09:08:00Z">
                    <w:r>
                      <w:rPr>
                        <w:rFonts w:ascii="Calibri" w:hAnsi="Calibri"/>
                        <w:sz w:val="20"/>
                      </w:rPr>
                      <w:t>15 (9.0%)</w:t>
                    </w:r>
                  </w:ins>
                </w:p>
              </w:tc>
            </w:tr>
            <w:tr w:rsidR="00147BC8" w14:paraId="446ED23B" w14:textId="77777777" w:rsidTr="00147BC8">
              <w:trPr>
                <w:cantSplit/>
                <w:jc w:val="center"/>
                <w:ins w:id="1128"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446CC45B" w14:textId="77777777" w:rsidR="00147BC8" w:rsidRPr="00E21FAE" w:rsidRDefault="00147BC8" w:rsidP="00147BC8">
                  <w:pPr>
                    <w:keepNext/>
                    <w:spacing w:after="60"/>
                    <w:rPr>
                      <w:ins w:id="1129" w:author="Haziq Jamil" w:date="2025-03-06T17:08:00Z" w16du:dateUtc="2025-03-06T09:08:00Z"/>
                      <w:b/>
                      <w:bCs/>
                    </w:rPr>
                  </w:pPr>
                  <w:ins w:id="1130" w:author="Haziq Jamil" w:date="2025-03-06T17:08:00Z" w16du:dateUtc="2025-03-06T09:08:00Z">
                    <w:r w:rsidRPr="00E21FAE">
                      <w:rPr>
                        <w:rFonts w:ascii="Calibri" w:hAnsi="Calibri"/>
                        <w:b/>
                        <w:bCs/>
                        <w:sz w:val="20"/>
                      </w:rPr>
                      <w:t>Number of bedrooms</w:t>
                    </w:r>
                  </w:ins>
                </w:p>
              </w:tc>
              <w:tc>
                <w:tcPr>
                  <w:tcW w:w="920" w:type="dxa"/>
                  <w:tcBorders>
                    <w:top w:val="single" w:sz="0" w:space="0" w:color="D3D3D3"/>
                    <w:left w:val="single" w:sz="0" w:space="0" w:color="D3D3D3"/>
                    <w:bottom w:val="single" w:sz="0" w:space="0" w:color="D3D3D3"/>
                    <w:right w:val="single" w:sz="0" w:space="0" w:color="D3D3D3"/>
                  </w:tcBorders>
                </w:tcPr>
                <w:p w14:paraId="1BB5C222" w14:textId="77777777" w:rsidR="00147BC8" w:rsidRDefault="00147BC8" w:rsidP="00147BC8">
                  <w:pPr>
                    <w:keepNext/>
                    <w:spacing w:after="60"/>
                    <w:jc w:val="center"/>
                    <w:rPr>
                      <w:ins w:id="1131" w:author="Haziq Jamil" w:date="2025-03-06T17:08:00Z" w16du:dateUtc="2025-03-06T09:08:00Z"/>
                    </w:rPr>
                  </w:pPr>
                  <w:ins w:id="1132" w:author="Haziq Jamil" w:date="2025-03-06T17:08:00Z" w16du:dateUtc="2025-03-06T09:08:00Z">
                    <w:r>
                      <w:rPr>
                        <w:rFonts w:ascii="Calibri" w:hAnsi="Calibri"/>
                        <w:sz w:val="20"/>
                      </w:rPr>
                      <w:t>26,631</w:t>
                    </w:r>
                  </w:ins>
                </w:p>
              </w:tc>
              <w:tc>
                <w:tcPr>
                  <w:tcW w:w="1788" w:type="dxa"/>
                  <w:tcBorders>
                    <w:top w:val="single" w:sz="0" w:space="0" w:color="D3D3D3"/>
                    <w:left w:val="single" w:sz="0" w:space="0" w:color="D3D3D3"/>
                    <w:bottom w:val="single" w:sz="0" w:space="0" w:color="D3D3D3"/>
                    <w:right w:val="single" w:sz="0" w:space="0" w:color="D3D3D3"/>
                  </w:tcBorders>
                </w:tcPr>
                <w:p w14:paraId="26E55B7C" w14:textId="77777777" w:rsidR="00147BC8" w:rsidRDefault="00147BC8" w:rsidP="00147BC8">
                  <w:pPr>
                    <w:keepNext/>
                    <w:spacing w:after="60"/>
                    <w:jc w:val="center"/>
                    <w:rPr>
                      <w:ins w:id="1133"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47F36250" w14:textId="77777777" w:rsidR="00147BC8" w:rsidRDefault="00147BC8" w:rsidP="00147BC8">
                  <w:pPr>
                    <w:keepNext/>
                    <w:spacing w:after="60"/>
                    <w:jc w:val="center"/>
                    <w:rPr>
                      <w:ins w:id="1134"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5F0F6EBA" w14:textId="77777777" w:rsidR="00147BC8" w:rsidRDefault="00147BC8" w:rsidP="00147BC8">
                  <w:pPr>
                    <w:keepNext/>
                    <w:spacing w:after="60"/>
                    <w:jc w:val="center"/>
                    <w:rPr>
                      <w:ins w:id="1135"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6E17C356" w14:textId="77777777" w:rsidR="00147BC8" w:rsidRDefault="00147BC8" w:rsidP="00147BC8">
                  <w:pPr>
                    <w:keepNext/>
                    <w:spacing w:after="60"/>
                    <w:jc w:val="center"/>
                    <w:rPr>
                      <w:ins w:id="1136"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20ADBE6B" w14:textId="77777777" w:rsidR="00147BC8" w:rsidRDefault="00147BC8" w:rsidP="00147BC8">
                  <w:pPr>
                    <w:keepNext/>
                    <w:spacing w:after="60"/>
                    <w:jc w:val="center"/>
                    <w:rPr>
                      <w:ins w:id="1137" w:author="Haziq Jamil" w:date="2025-03-06T17:08:00Z" w16du:dateUtc="2025-03-06T09:08:00Z"/>
                    </w:rPr>
                  </w:pPr>
                </w:p>
              </w:tc>
            </w:tr>
            <w:tr w:rsidR="00147BC8" w14:paraId="708D6389" w14:textId="77777777" w:rsidTr="00147BC8">
              <w:trPr>
                <w:cantSplit/>
                <w:jc w:val="center"/>
                <w:ins w:id="1138"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6A840696" w14:textId="77777777" w:rsidR="00147BC8" w:rsidRDefault="00147BC8" w:rsidP="00147BC8">
                  <w:pPr>
                    <w:keepNext/>
                    <w:spacing w:after="60"/>
                    <w:rPr>
                      <w:ins w:id="1139" w:author="Haziq Jamil" w:date="2025-03-06T17:08:00Z" w16du:dateUtc="2025-03-06T09:08:00Z"/>
                    </w:rPr>
                  </w:pPr>
                  <w:ins w:id="1140" w:author="Haziq Jamil" w:date="2025-03-06T17:08:00Z" w16du:dateUtc="2025-03-06T09:08: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65FD8A92" w14:textId="77777777" w:rsidR="00147BC8" w:rsidRDefault="00147BC8" w:rsidP="00147BC8">
                  <w:pPr>
                    <w:keepNext/>
                    <w:spacing w:after="60"/>
                    <w:jc w:val="center"/>
                    <w:rPr>
                      <w:ins w:id="1141"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4AB9FA53" w14:textId="77777777" w:rsidR="00147BC8" w:rsidRDefault="00147BC8" w:rsidP="00147BC8">
                  <w:pPr>
                    <w:keepNext/>
                    <w:spacing w:after="60"/>
                    <w:jc w:val="center"/>
                    <w:rPr>
                      <w:ins w:id="1142" w:author="Haziq Jamil" w:date="2025-03-06T17:08:00Z" w16du:dateUtc="2025-03-06T09:08:00Z"/>
                    </w:rPr>
                  </w:pPr>
                  <w:ins w:id="1143" w:author="Haziq Jamil" w:date="2025-03-06T17:08:00Z" w16du:dateUtc="2025-03-06T09:08:00Z">
                    <w:r>
                      <w:rPr>
                        <w:rFonts w:ascii="Calibri" w:hAnsi="Calibri"/>
                        <w:sz w:val="20"/>
                      </w:rPr>
                      <w:t>4.2 (0.9)</w:t>
                    </w:r>
                  </w:ins>
                </w:p>
              </w:tc>
              <w:tc>
                <w:tcPr>
                  <w:tcW w:w="1789" w:type="dxa"/>
                  <w:tcBorders>
                    <w:top w:val="single" w:sz="0" w:space="0" w:color="D3D3D3"/>
                    <w:left w:val="single" w:sz="0" w:space="0" w:color="D3D3D3"/>
                    <w:bottom w:val="single" w:sz="0" w:space="0" w:color="D3D3D3"/>
                    <w:right w:val="single" w:sz="0" w:space="0" w:color="D3D3D3"/>
                  </w:tcBorders>
                </w:tcPr>
                <w:p w14:paraId="5BC52295" w14:textId="77777777" w:rsidR="00147BC8" w:rsidRDefault="00147BC8" w:rsidP="00147BC8">
                  <w:pPr>
                    <w:keepNext/>
                    <w:spacing w:after="60"/>
                    <w:jc w:val="center"/>
                    <w:rPr>
                      <w:ins w:id="1144" w:author="Haziq Jamil" w:date="2025-03-06T17:08:00Z" w16du:dateUtc="2025-03-06T09:08:00Z"/>
                    </w:rPr>
                  </w:pPr>
                  <w:ins w:id="1145" w:author="Haziq Jamil" w:date="2025-03-06T17:08:00Z" w16du:dateUtc="2025-03-06T09:08:00Z">
                    <w:r>
                      <w:rPr>
                        <w:rFonts w:ascii="Calibri" w:hAnsi="Calibri"/>
                        <w:sz w:val="20"/>
                      </w:rPr>
                      <w:t>4.2 (0.9)</w:t>
                    </w:r>
                  </w:ins>
                </w:p>
              </w:tc>
              <w:tc>
                <w:tcPr>
                  <w:tcW w:w="1788" w:type="dxa"/>
                  <w:tcBorders>
                    <w:top w:val="single" w:sz="0" w:space="0" w:color="D3D3D3"/>
                    <w:left w:val="single" w:sz="0" w:space="0" w:color="D3D3D3"/>
                    <w:bottom w:val="single" w:sz="0" w:space="0" w:color="D3D3D3"/>
                    <w:right w:val="single" w:sz="0" w:space="0" w:color="D3D3D3"/>
                  </w:tcBorders>
                </w:tcPr>
                <w:p w14:paraId="34CCA591" w14:textId="77777777" w:rsidR="00147BC8" w:rsidRDefault="00147BC8" w:rsidP="00147BC8">
                  <w:pPr>
                    <w:keepNext/>
                    <w:spacing w:after="60"/>
                    <w:jc w:val="center"/>
                    <w:rPr>
                      <w:ins w:id="1146" w:author="Haziq Jamil" w:date="2025-03-06T17:08:00Z" w16du:dateUtc="2025-03-06T09:08:00Z"/>
                    </w:rPr>
                  </w:pPr>
                  <w:ins w:id="1147" w:author="Haziq Jamil" w:date="2025-03-06T17:08:00Z" w16du:dateUtc="2025-03-06T09:08:00Z">
                    <w:r>
                      <w:rPr>
                        <w:rFonts w:ascii="Calibri" w:hAnsi="Calibri"/>
                        <w:sz w:val="20"/>
                      </w:rPr>
                      <w:t>4.0 (1.1)</w:t>
                    </w:r>
                  </w:ins>
                </w:p>
              </w:tc>
              <w:tc>
                <w:tcPr>
                  <w:tcW w:w="1789" w:type="dxa"/>
                  <w:tcBorders>
                    <w:top w:val="single" w:sz="0" w:space="0" w:color="D3D3D3"/>
                    <w:left w:val="single" w:sz="0" w:space="0" w:color="D3D3D3"/>
                    <w:bottom w:val="single" w:sz="0" w:space="0" w:color="D3D3D3"/>
                    <w:right w:val="single" w:sz="0" w:space="0" w:color="D3D3D3"/>
                  </w:tcBorders>
                </w:tcPr>
                <w:p w14:paraId="29F873AF" w14:textId="77777777" w:rsidR="00147BC8" w:rsidRDefault="00147BC8" w:rsidP="00147BC8">
                  <w:pPr>
                    <w:keepNext/>
                    <w:spacing w:after="60"/>
                    <w:jc w:val="center"/>
                    <w:rPr>
                      <w:ins w:id="1148" w:author="Haziq Jamil" w:date="2025-03-06T17:08:00Z" w16du:dateUtc="2025-03-06T09:08:00Z"/>
                    </w:rPr>
                  </w:pPr>
                  <w:ins w:id="1149" w:author="Haziq Jamil" w:date="2025-03-06T17:08:00Z" w16du:dateUtc="2025-03-06T09:08:00Z">
                    <w:r>
                      <w:rPr>
                        <w:rFonts w:ascii="Calibri" w:hAnsi="Calibri"/>
                        <w:sz w:val="20"/>
                      </w:rPr>
                      <w:t>3.9 (0.7)</w:t>
                    </w:r>
                  </w:ins>
                </w:p>
              </w:tc>
              <w:tc>
                <w:tcPr>
                  <w:tcW w:w="1789" w:type="dxa"/>
                  <w:tcBorders>
                    <w:top w:val="single" w:sz="0" w:space="0" w:color="D3D3D3"/>
                    <w:left w:val="single" w:sz="0" w:space="0" w:color="D3D3D3"/>
                    <w:bottom w:val="single" w:sz="0" w:space="0" w:color="D3D3D3"/>
                    <w:right w:val="single" w:sz="0" w:space="0" w:color="D3D3D3"/>
                  </w:tcBorders>
                </w:tcPr>
                <w:p w14:paraId="3B7AC968" w14:textId="77777777" w:rsidR="00147BC8" w:rsidRDefault="00147BC8" w:rsidP="00147BC8">
                  <w:pPr>
                    <w:keepNext/>
                    <w:spacing w:after="60"/>
                    <w:jc w:val="center"/>
                    <w:rPr>
                      <w:ins w:id="1150" w:author="Haziq Jamil" w:date="2025-03-06T17:08:00Z" w16du:dateUtc="2025-03-06T09:08:00Z"/>
                    </w:rPr>
                  </w:pPr>
                  <w:ins w:id="1151" w:author="Haziq Jamil" w:date="2025-03-06T17:08:00Z" w16du:dateUtc="2025-03-06T09:08:00Z">
                    <w:r>
                      <w:rPr>
                        <w:rFonts w:ascii="Calibri" w:hAnsi="Calibri"/>
                        <w:sz w:val="20"/>
                      </w:rPr>
                      <w:t>4.7 (1.0)</w:t>
                    </w:r>
                  </w:ins>
                </w:p>
              </w:tc>
            </w:tr>
            <w:tr w:rsidR="00147BC8" w14:paraId="7357DD6B" w14:textId="77777777" w:rsidTr="00147BC8">
              <w:trPr>
                <w:cantSplit/>
                <w:jc w:val="center"/>
                <w:ins w:id="1152"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7B3066EB" w14:textId="77777777" w:rsidR="00147BC8" w:rsidRDefault="00147BC8" w:rsidP="00147BC8">
                  <w:pPr>
                    <w:keepNext/>
                    <w:spacing w:after="60"/>
                    <w:rPr>
                      <w:ins w:id="1153" w:author="Haziq Jamil" w:date="2025-03-06T17:08:00Z" w16du:dateUtc="2025-03-06T09:08:00Z"/>
                    </w:rPr>
                  </w:pPr>
                  <w:ins w:id="1154" w:author="Haziq Jamil" w:date="2025-03-06T17:08:00Z" w16du:dateUtc="2025-03-06T09:08: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0AE931A5" w14:textId="77777777" w:rsidR="00147BC8" w:rsidRDefault="00147BC8" w:rsidP="00147BC8">
                  <w:pPr>
                    <w:keepNext/>
                    <w:spacing w:after="60"/>
                    <w:jc w:val="center"/>
                    <w:rPr>
                      <w:ins w:id="1155"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2F224C8D" w14:textId="77777777" w:rsidR="00147BC8" w:rsidRDefault="00147BC8" w:rsidP="00147BC8">
                  <w:pPr>
                    <w:keepNext/>
                    <w:spacing w:after="60"/>
                    <w:jc w:val="center"/>
                    <w:rPr>
                      <w:ins w:id="1156" w:author="Haziq Jamil" w:date="2025-03-06T17:08:00Z" w16du:dateUtc="2025-03-06T09:08:00Z"/>
                    </w:rPr>
                  </w:pPr>
                  <w:ins w:id="1157" w:author="Haziq Jamil" w:date="2025-03-06T17:08:00Z" w16du:dateUtc="2025-03-06T09:08:00Z">
                    <w:r>
                      <w:rPr>
                        <w:rFonts w:ascii="Calibri" w:hAnsi="Calibri"/>
                        <w:sz w:val="20"/>
                      </w:rPr>
                      <w:t>0.0 - 12.0</w:t>
                    </w:r>
                  </w:ins>
                </w:p>
              </w:tc>
              <w:tc>
                <w:tcPr>
                  <w:tcW w:w="1789" w:type="dxa"/>
                  <w:tcBorders>
                    <w:top w:val="single" w:sz="0" w:space="0" w:color="D3D3D3"/>
                    <w:left w:val="single" w:sz="0" w:space="0" w:color="D3D3D3"/>
                    <w:bottom w:val="single" w:sz="0" w:space="0" w:color="D3D3D3"/>
                    <w:right w:val="single" w:sz="0" w:space="0" w:color="D3D3D3"/>
                  </w:tcBorders>
                </w:tcPr>
                <w:p w14:paraId="51DF8D3F" w14:textId="77777777" w:rsidR="00147BC8" w:rsidRDefault="00147BC8" w:rsidP="00147BC8">
                  <w:pPr>
                    <w:keepNext/>
                    <w:spacing w:after="60"/>
                    <w:jc w:val="center"/>
                    <w:rPr>
                      <w:ins w:id="1158" w:author="Haziq Jamil" w:date="2025-03-06T17:08:00Z" w16du:dateUtc="2025-03-06T09:08:00Z"/>
                    </w:rPr>
                  </w:pPr>
                  <w:ins w:id="1159" w:author="Haziq Jamil" w:date="2025-03-06T17:08:00Z" w16du:dateUtc="2025-03-06T09:08:00Z">
                    <w:r>
                      <w:rPr>
                        <w:rFonts w:ascii="Calibri" w:hAnsi="Calibri"/>
                        <w:sz w:val="20"/>
                      </w:rPr>
                      <w:t>0.0 - 12.0</w:t>
                    </w:r>
                  </w:ins>
                </w:p>
              </w:tc>
              <w:tc>
                <w:tcPr>
                  <w:tcW w:w="1788" w:type="dxa"/>
                  <w:tcBorders>
                    <w:top w:val="single" w:sz="0" w:space="0" w:color="D3D3D3"/>
                    <w:left w:val="single" w:sz="0" w:space="0" w:color="D3D3D3"/>
                    <w:bottom w:val="single" w:sz="0" w:space="0" w:color="D3D3D3"/>
                    <w:right w:val="single" w:sz="0" w:space="0" w:color="D3D3D3"/>
                  </w:tcBorders>
                </w:tcPr>
                <w:p w14:paraId="083A836E" w14:textId="77777777" w:rsidR="00147BC8" w:rsidRDefault="00147BC8" w:rsidP="00147BC8">
                  <w:pPr>
                    <w:keepNext/>
                    <w:spacing w:after="60"/>
                    <w:jc w:val="center"/>
                    <w:rPr>
                      <w:ins w:id="1160" w:author="Haziq Jamil" w:date="2025-03-06T17:08:00Z" w16du:dateUtc="2025-03-06T09:08:00Z"/>
                    </w:rPr>
                  </w:pPr>
                  <w:ins w:id="1161" w:author="Haziq Jamil" w:date="2025-03-06T17:08:00Z" w16du:dateUtc="2025-03-06T09:08:00Z">
                    <w:r>
                      <w:rPr>
                        <w:rFonts w:ascii="Calibri" w:hAnsi="Calibri"/>
                        <w:sz w:val="20"/>
                      </w:rPr>
                      <w:t>1.0 - 10.0</w:t>
                    </w:r>
                  </w:ins>
                </w:p>
              </w:tc>
              <w:tc>
                <w:tcPr>
                  <w:tcW w:w="1789" w:type="dxa"/>
                  <w:tcBorders>
                    <w:top w:val="single" w:sz="0" w:space="0" w:color="D3D3D3"/>
                    <w:left w:val="single" w:sz="0" w:space="0" w:color="D3D3D3"/>
                    <w:bottom w:val="single" w:sz="0" w:space="0" w:color="D3D3D3"/>
                    <w:right w:val="single" w:sz="0" w:space="0" w:color="D3D3D3"/>
                  </w:tcBorders>
                </w:tcPr>
                <w:p w14:paraId="47D0C8C2" w14:textId="77777777" w:rsidR="00147BC8" w:rsidRDefault="00147BC8" w:rsidP="00147BC8">
                  <w:pPr>
                    <w:keepNext/>
                    <w:spacing w:after="60"/>
                    <w:jc w:val="center"/>
                    <w:rPr>
                      <w:ins w:id="1162" w:author="Haziq Jamil" w:date="2025-03-06T17:08:00Z" w16du:dateUtc="2025-03-06T09:08:00Z"/>
                    </w:rPr>
                  </w:pPr>
                  <w:ins w:id="1163" w:author="Haziq Jamil" w:date="2025-03-06T17:08:00Z" w16du:dateUtc="2025-03-06T09:08:00Z">
                    <w:r>
                      <w:rPr>
                        <w:rFonts w:ascii="Calibri" w:hAnsi="Calibri"/>
                        <w:sz w:val="20"/>
                      </w:rPr>
                      <w:t>2.0 - 7.0</w:t>
                    </w:r>
                  </w:ins>
                </w:p>
              </w:tc>
              <w:tc>
                <w:tcPr>
                  <w:tcW w:w="1789" w:type="dxa"/>
                  <w:tcBorders>
                    <w:top w:val="single" w:sz="0" w:space="0" w:color="D3D3D3"/>
                    <w:left w:val="single" w:sz="0" w:space="0" w:color="D3D3D3"/>
                    <w:bottom w:val="single" w:sz="0" w:space="0" w:color="D3D3D3"/>
                    <w:right w:val="single" w:sz="0" w:space="0" w:color="D3D3D3"/>
                  </w:tcBorders>
                </w:tcPr>
                <w:p w14:paraId="2FB2A45A" w14:textId="77777777" w:rsidR="00147BC8" w:rsidRDefault="00147BC8" w:rsidP="00147BC8">
                  <w:pPr>
                    <w:keepNext/>
                    <w:spacing w:after="60"/>
                    <w:jc w:val="center"/>
                    <w:rPr>
                      <w:ins w:id="1164" w:author="Haziq Jamil" w:date="2025-03-06T17:08:00Z" w16du:dateUtc="2025-03-06T09:08:00Z"/>
                    </w:rPr>
                  </w:pPr>
                  <w:ins w:id="1165" w:author="Haziq Jamil" w:date="2025-03-06T17:08:00Z" w16du:dateUtc="2025-03-06T09:08:00Z">
                    <w:r>
                      <w:rPr>
                        <w:rFonts w:ascii="Calibri" w:hAnsi="Calibri"/>
                        <w:sz w:val="20"/>
                      </w:rPr>
                      <w:t>2.0 - 7.0</w:t>
                    </w:r>
                  </w:ins>
                </w:p>
              </w:tc>
            </w:tr>
            <w:tr w:rsidR="00147BC8" w14:paraId="1A7065FE" w14:textId="77777777" w:rsidTr="00147BC8">
              <w:trPr>
                <w:cantSplit/>
                <w:jc w:val="center"/>
                <w:ins w:id="1166"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0CD65214" w14:textId="77777777" w:rsidR="00147BC8" w:rsidRDefault="00147BC8" w:rsidP="00147BC8">
                  <w:pPr>
                    <w:keepNext/>
                    <w:spacing w:after="60"/>
                    <w:rPr>
                      <w:ins w:id="1167" w:author="Haziq Jamil" w:date="2025-03-06T17:08:00Z" w16du:dateUtc="2025-03-06T09:08:00Z"/>
                    </w:rPr>
                  </w:pPr>
                  <w:ins w:id="1168" w:author="Haziq Jamil" w:date="2025-03-06T17:08:00Z" w16du:dateUtc="2025-03-06T09:08: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151774A7" w14:textId="77777777" w:rsidR="00147BC8" w:rsidRDefault="00147BC8" w:rsidP="00147BC8">
                  <w:pPr>
                    <w:keepNext/>
                    <w:spacing w:after="60"/>
                    <w:jc w:val="center"/>
                    <w:rPr>
                      <w:ins w:id="1169"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3FE2E4AA" w14:textId="77777777" w:rsidR="00147BC8" w:rsidRDefault="00147BC8" w:rsidP="00147BC8">
                  <w:pPr>
                    <w:keepNext/>
                    <w:spacing w:after="60"/>
                    <w:jc w:val="center"/>
                    <w:rPr>
                      <w:ins w:id="1170" w:author="Haziq Jamil" w:date="2025-03-06T17:08:00Z" w16du:dateUtc="2025-03-06T09:08:00Z"/>
                    </w:rPr>
                  </w:pPr>
                  <w:ins w:id="1171" w:author="Haziq Jamil" w:date="2025-03-06T17:08:00Z" w16du:dateUtc="2025-03-06T09:08:00Z">
                    <w:r>
                      <w:rPr>
                        <w:rFonts w:ascii="Calibri" w:hAnsi="Calibri"/>
                        <w:sz w:val="20"/>
                      </w:rPr>
                      <w:t>4.0 (4.0, 5.0)</w:t>
                    </w:r>
                  </w:ins>
                </w:p>
              </w:tc>
              <w:tc>
                <w:tcPr>
                  <w:tcW w:w="1789" w:type="dxa"/>
                  <w:tcBorders>
                    <w:top w:val="single" w:sz="0" w:space="0" w:color="D3D3D3"/>
                    <w:left w:val="single" w:sz="0" w:space="0" w:color="D3D3D3"/>
                    <w:bottom w:val="single" w:sz="0" w:space="0" w:color="D3D3D3"/>
                    <w:right w:val="single" w:sz="0" w:space="0" w:color="D3D3D3"/>
                  </w:tcBorders>
                </w:tcPr>
                <w:p w14:paraId="7E6B17DC" w14:textId="77777777" w:rsidR="00147BC8" w:rsidRDefault="00147BC8" w:rsidP="00147BC8">
                  <w:pPr>
                    <w:keepNext/>
                    <w:spacing w:after="60"/>
                    <w:jc w:val="center"/>
                    <w:rPr>
                      <w:ins w:id="1172" w:author="Haziq Jamil" w:date="2025-03-06T17:08:00Z" w16du:dateUtc="2025-03-06T09:08:00Z"/>
                    </w:rPr>
                  </w:pPr>
                  <w:ins w:id="1173" w:author="Haziq Jamil" w:date="2025-03-06T17:08:00Z" w16du:dateUtc="2025-03-06T09:08:00Z">
                    <w:r>
                      <w:rPr>
                        <w:rFonts w:ascii="Calibri" w:hAnsi="Calibri"/>
                        <w:sz w:val="20"/>
                      </w:rPr>
                      <w:t>4.0 (4.0, 5.0)</w:t>
                    </w:r>
                  </w:ins>
                </w:p>
              </w:tc>
              <w:tc>
                <w:tcPr>
                  <w:tcW w:w="1788" w:type="dxa"/>
                  <w:tcBorders>
                    <w:top w:val="single" w:sz="0" w:space="0" w:color="D3D3D3"/>
                    <w:left w:val="single" w:sz="0" w:space="0" w:color="D3D3D3"/>
                    <w:bottom w:val="single" w:sz="0" w:space="0" w:color="D3D3D3"/>
                    <w:right w:val="single" w:sz="0" w:space="0" w:color="D3D3D3"/>
                  </w:tcBorders>
                </w:tcPr>
                <w:p w14:paraId="6D7F4569" w14:textId="77777777" w:rsidR="00147BC8" w:rsidRDefault="00147BC8" w:rsidP="00147BC8">
                  <w:pPr>
                    <w:keepNext/>
                    <w:spacing w:after="60"/>
                    <w:jc w:val="center"/>
                    <w:rPr>
                      <w:ins w:id="1174" w:author="Haziq Jamil" w:date="2025-03-06T17:08:00Z" w16du:dateUtc="2025-03-06T09:08:00Z"/>
                    </w:rPr>
                  </w:pPr>
                  <w:ins w:id="1175" w:author="Haziq Jamil" w:date="2025-03-06T17:08:00Z" w16du:dateUtc="2025-03-06T09:08:00Z">
                    <w:r>
                      <w:rPr>
                        <w:rFonts w:ascii="Calibri" w:hAnsi="Calibri"/>
                        <w:sz w:val="20"/>
                      </w:rPr>
                      <w:t>4.0 (3.0, 4.0)</w:t>
                    </w:r>
                  </w:ins>
                </w:p>
              </w:tc>
              <w:tc>
                <w:tcPr>
                  <w:tcW w:w="1789" w:type="dxa"/>
                  <w:tcBorders>
                    <w:top w:val="single" w:sz="0" w:space="0" w:color="D3D3D3"/>
                    <w:left w:val="single" w:sz="0" w:space="0" w:color="D3D3D3"/>
                    <w:bottom w:val="single" w:sz="0" w:space="0" w:color="D3D3D3"/>
                    <w:right w:val="single" w:sz="0" w:space="0" w:color="D3D3D3"/>
                  </w:tcBorders>
                </w:tcPr>
                <w:p w14:paraId="4696BBF7" w14:textId="77777777" w:rsidR="00147BC8" w:rsidRDefault="00147BC8" w:rsidP="00147BC8">
                  <w:pPr>
                    <w:keepNext/>
                    <w:spacing w:after="60"/>
                    <w:jc w:val="center"/>
                    <w:rPr>
                      <w:ins w:id="1176" w:author="Haziq Jamil" w:date="2025-03-06T17:08:00Z" w16du:dateUtc="2025-03-06T09:08:00Z"/>
                    </w:rPr>
                  </w:pPr>
                  <w:ins w:id="1177" w:author="Haziq Jamil" w:date="2025-03-06T17:08:00Z" w16du:dateUtc="2025-03-06T09:08:00Z">
                    <w:r>
                      <w:rPr>
                        <w:rFonts w:ascii="Calibri" w:hAnsi="Calibri"/>
                        <w:sz w:val="20"/>
                      </w:rPr>
                      <w:t>4.0 (3.0, 4.0)</w:t>
                    </w:r>
                  </w:ins>
                </w:p>
              </w:tc>
              <w:tc>
                <w:tcPr>
                  <w:tcW w:w="1789" w:type="dxa"/>
                  <w:tcBorders>
                    <w:top w:val="single" w:sz="0" w:space="0" w:color="D3D3D3"/>
                    <w:left w:val="single" w:sz="0" w:space="0" w:color="D3D3D3"/>
                    <w:bottom w:val="single" w:sz="0" w:space="0" w:color="D3D3D3"/>
                    <w:right w:val="single" w:sz="0" w:space="0" w:color="D3D3D3"/>
                  </w:tcBorders>
                </w:tcPr>
                <w:p w14:paraId="1FB5BF16" w14:textId="77777777" w:rsidR="00147BC8" w:rsidRDefault="00147BC8" w:rsidP="00147BC8">
                  <w:pPr>
                    <w:keepNext/>
                    <w:spacing w:after="60"/>
                    <w:jc w:val="center"/>
                    <w:rPr>
                      <w:ins w:id="1178" w:author="Haziq Jamil" w:date="2025-03-06T17:08:00Z" w16du:dateUtc="2025-03-06T09:08:00Z"/>
                    </w:rPr>
                  </w:pPr>
                  <w:ins w:id="1179" w:author="Haziq Jamil" w:date="2025-03-06T17:08:00Z" w16du:dateUtc="2025-03-06T09:08:00Z">
                    <w:r>
                      <w:rPr>
                        <w:rFonts w:ascii="Calibri" w:hAnsi="Calibri"/>
                        <w:sz w:val="20"/>
                      </w:rPr>
                      <w:t>5.0 (4.0, 5.0)</w:t>
                    </w:r>
                  </w:ins>
                </w:p>
              </w:tc>
            </w:tr>
            <w:tr w:rsidR="00147BC8" w14:paraId="0CDA8C49" w14:textId="77777777" w:rsidTr="00147BC8">
              <w:trPr>
                <w:cantSplit/>
                <w:jc w:val="center"/>
                <w:ins w:id="1180"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6505812F" w14:textId="77777777" w:rsidR="00147BC8" w:rsidRPr="00E21FAE" w:rsidRDefault="00147BC8" w:rsidP="00147BC8">
                  <w:pPr>
                    <w:keepNext/>
                    <w:spacing w:after="60"/>
                    <w:rPr>
                      <w:ins w:id="1181" w:author="Haziq Jamil" w:date="2025-03-06T17:08:00Z" w16du:dateUtc="2025-03-06T09:08:00Z"/>
                      <w:b/>
                      <w:bCs/>
                    </w:rPr>
                  </w:pPr>
                  <w:ins w:id="1182" w:author="Haziq Jamil" w:date="2025-03-06T17:08:00Z" w16du:dateUtc="2025-03-06T09:08:00Z">
                    <w:r w:rsidRPr="00E21FAE">
                      <w:rPr>
                        <w:rFonts w:ascii="Calibri" w:hAnsi="Calibri"/>
                        <w:b/>
                        <w:bCs/>
                        <w:sz w:val="20"/>
                      </w:rPr>
                      <w:t>Number of bathrooms</w:t>
                    </w:r>
                  </w:ins>
                </w:p>
              </w:tc>
              <w:tc>
                <w:tcPr>
                  <w:tcW w:w="920" w:type="dxa"/>
                  <w:tcBorders>
                    <w:top w:val="single" w:sz="0" w:space="0" w:color="D3D3D3"/>
                    <w:left w:val="single" w:sz="0" w:space="0" w:color="D3D3D3"/>
                    <w:bottom w:val="single" w:sz="0" w:space="0" w:color="D3D3D3"/>
                    <w:right w:val="single" w:sz="0" w:space="0" w:color="D3D3D3"/>
                  </w:tcBorders>
                </w:tcPr>
                <w:p w14:paraId="1F39E5F5" w14:textId="77777777" w:rsidR="00147BC8" w:rsidRDefault="00147BC8" w:rsidP="00147BC8">
                  <w:pPr>
                    <w:keepNext/>
                    <w:spacing w:after="60"/>
                    <w:jc w:val="center"/>
                    <w:rPr>
                      <w:ins w:id="1183" w:author="Haziq Jamil" w:date="2025-03-06T17:08:00Z" w16du:dateUtc="2025-03-06T09:08:00Z"/>
                    </w:rPr>
                  </w:pPr>
                  <w:ins w:id="1184" w:author="Haziq Jamil" w:date="2025-03-06T17:08:00Z" w16du:dateUtc="2025-03-06T09:08:00Z">
                    <w:r>
                      <w:rPr>
                        <w:rFonts w:ascii="Calibri" w:hAnsi="Calibri"/>
                        <w:sz w:val="20"/>
                      </w:rPr>
                      <w:t>19,694</w:t>
                    </w:r>
                  </w:ins>
                </w:p>
              </w:tc>
              <w:tc>
                <w:tcPr>
                  <w:tcW w:w="1788" w:type="dxa"/>
                  <w:tcBorders>
                    <w:top w:val="single" w:sz="0" w:space="0" w:color="D3D3D3"/>
                    <w:left w:val="single" w:sz="0" w:space="0" w:color="D3D3D3"/>
                    <w:bottom w:val="single" w:sz="0" w:space="0" w:color="D3D3D3"/>
                    <w:right w:val="single" w:sz="0" w:space="0" w:color="D3D3D3"/>
                  </w:tcBorders>
                </w:tcPr>
                <w:p w14:paraId="0B37A17A" w14:textId="77777777" w:rsidR="00147BC8" w:rsidRDefault="00147BC8" w:rsidP="00147BC8">
                  <w:pPr>
                    <w:keepNext/>
                    <w:spacing w:after="60"/>
                    <w:jc w:val="center"/>
                    <w:rPr>
                      <w:ins w:id="1185"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703A8502" w14:textId="77777777" w:rsidR="00147BC8" w:rsidRDefault="00147BC8" w:rsidP="00147BC8">
                  <w:pPr>
                    <w:keepNext/>
                    <w:spacing w:after="60"/>
                    <w:jc w:val="center"/>
                    <w:rPr>
                      <w:ins w:id="1186"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100D86B4" w14:textId="77777777" w:rsidR="00147BC8" w:rsidRDefault="00147BC8" w:rsidP="00147BC8">
                  <w:pPr>
                    <w:keepNext/>
                    <w:spacing w:after="60"/>
                    <w:jc w:val="center"/>
                    <w:rPr>
                      <w:ins w:id="1187"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71F56D4C" w14:textId="77777777" w:rsidR="00147BC8" w:rsidRDefault="00147BC8" w:rsidP="00147BC8">
                  <w:pPr>
                    <w:keepNext/>
                    <w:spacing w:after="60"/>
                    <w:jc w:val="center"/>
                    <w:rPr>
                      <w:ins w:id="1188" w:author="Haziq Jamil" w:date="2025-03-06T17:08:00Z" w16du:dateUtc="2025-03-06T09:08:00Z"/>
                    </w:rPr>
                  </w:pPr>
                </w:p>
              </w:tc>
              <w:tc>
                <w:tcPr>
                  <w:tcW w:w="1789" w:type="dxa"/>
                  <w:tcBorders>
                    <w:top w:val="single" w:sz="0" w:space="0" w:color="D3D3D3"/>
                    <w:left w:val="single" w:sz="0" w:space="0" w:color="D3D3D3"/>
                    <w:bottom w:val="single" w:sz="0" w:space="0" w:color="D3D3D3"/>
                    <w:right w:val="single" w:sz="0" w:space="0" w:color="D3D3D3"/>
                  </w:tcBorders>
                </w:tcPr>
                <w:p w14:paraId="6F6EE881" w14:textId="77777777" w:rsidR="00147BC8" w:rsidRDefault="00147BC8" w:rsidP="00147BC8">
                  <w:pPr>
                    <w:keepNext/>
                    <w:spacing w:after="60"/>
                    <w:jc w:val="center"/>
                    <w:rPr>
                      <w:ins w:id="1189" w:author="Haziq Jamil" w:date="2025-03-06T17:08:00Z" w16du:dateUtc="2025-03-06T09:08:00Z"/>
                    </w:rPr>
                  </w:pPr>
                </w:p>
              </w:tc>
            </w:tr>
            <w:tr w:rsidR="00147BC8" w14:paraId="1BBD7E54" w14:textId="77777777" w:rsidTr="00147BC8">
              <w:trPr>
                <w:cantSplit/>
                <w:jc w:val="center"/>
                <w:ins w:id="1190"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374483E4" w14:textId="77777777" w:rsidR="00147BC8" w:rsidRDefault="00147BC8" w:rsidP="00147BC8">
                  <w:pPr>
                    <w:keepNext/>
                    <w:spacing w:after="60"/>
                    <w:rPr>
                      <w:ins w:id="1191" w:author="Haziq Jamil" w:date="2025-03-06T17:08:00Z" w16du:dateUtc="2025-03-06T09:08:00Z"/>
                    </w:rPr>
                  </w:pPr>
                  <w:ins w:id="1192" w:author="Haziq Jamil" w:date="2025-03-06T17:08:00Z" w16du:dateUtc="2025-03-06T09:08: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5A84A495" w14:textId="77777777" w:rsidR="00147BC8" w:rsidRDefault="00147BC8" w:rsidP="00147BC8">
                  <w:pPr>
                    <w:keepNext/>
                    <w:spacing w:after="60"/>
                    <w:jc w:val="center"/>
                    <w:rPr>
                      <w:ins w:id="1193"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2DAAD168" w14:textId="77777777" w:rsidR="00147BC8" w:rsidRDefault="00147BC8" w:rsidP="00147BC8">
                  <w:pPr>
                    <w:keepNext/>
                    <w:spacing w:after="60"/>
                    <w:jc w:val="center"/>
                    <w:rPr>
                      <w:ins w:id="1194" w:author="Haziq Jamil" w:date="2025-03-06T17:08:00Z" w16du:dateUtc="2025-03-06T09:08:00Z"/>
                    </w:rPr>
                  </w:pPr>
                  <w:ins w:id="1195" w:author="Haziq Jamil" w:date="2025-03-06T17:08:00Z" w16du:dateUtc="2025-03-06T09:08:00Z">
                    <w:r>
                      <w:rPr>
                        <w:rFonts w:ascii="Calibri" w:hAnsi="Calibri"/>
                        <w:sz w:val="20"/>
                      </w:rPr>
                      <w:t>3.7 (1.2)</w:t>
                    </w:r>
                  </w:ins>
                </w:p>
              </w:tc>
              <w:tc>
                <w:tcPr>
                  <w:tcW w:w="1789" w:type="dxa"/>
                  <w:tcBorders>
                    <w:top w:val="single" w:sz="0" w:space="0" w:color="D3D3D3"/>
                    <w:left w:val="single" w:sz="0" w:space="0" w:color="D3D3D3"/>
                    <w:bottom w:val="single" w:sz="0" w:space="0" w:color="D3D3D3"/>
                    <w:right w:val="single" w:sz="0" w:space="0" w:color="D3D3D3"/>
                  </w:tcBorders>
                </w:tcPr>
                <w:p w14:paraId="0D303E21" w14:textId="77777777" w:rsidR="00147BC8" w:rsidRDefault="00147BC8" w:rsidP="00147BC8">
                  <w:pPr>
                    <w:keepNext/>
                    <w:spacing w:after="60"/>
                    <w:jc w:val="center"/>
                    <w:rPr>
                      <w:ins w:id="1196" w:author="Haziq Jamil" w:date="2025-03-06T17:08:00Z" w16du:dateUtc="2025-03-06T09:08:00Z"/>
                    </w:rPr>
                  </w:pPr>
                  <w:ins w:id="1197" w:author="Haziq Jamil" w:date="2025-03-06T17:08:00Z" w16du:dateUtc="2025-03-06T09:08:00Z">
                    <w:r>
                      <w:rPr>
                        <w:rFonts w:ascii="Calibri" w:hAnsi="Calibri"/>
                        <w:sz w:val="20"/>
                      </w:rPr>
                      <w:t>3.7 (1.2)</w:t>
                    </w:r>
                  </w:ins>
                </w:p>
              </w:tc>
              <w:tc>
                <w:tcPr>
                  <w:tcW w:w="1788" w:type="dxa"/>
                  <w:tcBorders>
                    <w:top w:val="single" w:sz="0" w:space="0" w:color="D3D3D3"/>
                    <w:left w:val="single" w:sz="0" w:space="0" w:color="D3D3D3"/>
                    <w:bottom w:val="single" w:sz="0" w:space="0" w:color="D3D3D3"/>
                    <w:right w:val="single" w:sz="0" w:space="0" w:color="D3D3D3"/>
                  </w:tcBorders>
                </w:tcPr>
                <w:p w14:paraId="0ECC2613" w14:textId="77777777" w:rsidR="00147BC8" w:rsidRDefault="00147BC8" w:rsidP="00147BC8">
                  <w:pPr>
                    <w:keepNext/>
                    <w:spacing w:after="60"/>
                    <w:jc w:val="center"/>
                    <w:rPr>
                      <w:ins w:id="1198" w:author="Haziq Jamil" w:date="2025-03-06T17:08:00Z" w16du:dateUtc="2025-03-06T09:08:00Z"/>
                    </w:rPr>
                  </w:pPr>
                  <w:ins w:id="1199" w:author="Haziq Jamil" w:date="2025-03-06T17:08:00Z" w16du:dateUtc="2025-03-06T09:08:00Z">
                    <w:r>
                      <w:rPr>
                        <w:rFonts w:ascii="Calibri" w:hAnsi="Calibri"/>
                        <w:sz w:val="20"/>
                      </w:rPr>
                      <w:t>3.3 (1.1)</w:t>
                    </w:r>
                  </w:ins>
                </w:p>
              </w:tc>
              <w:tc>
                <w:tcPr>
                  <w:tcW w:w="1789" w:type="dxa"/>
                  <w:tcBorders>
                    <w:top w:val="single" w:sz="0" w:space="0" w:color="D3D3D3"/>
                    <w:left w:val="single" w:sz="0" w:space="0" w:color="D3D3D3"/>
                    <w:bottom w:val="single" w:sz="0" w:space="0" w:color="D3D3D3"/>
                    <w:right w:val="single" w:sz="0" w:space="0" w:color="D3D3D3"/>
                  </w:tcBorders>
                </w:tcPr>
                <w:p w14:paraId="48DD4F37" w14:textId="77777777" w:rsidR="00147BC8" w:rsidRDefault="00147BC8" w:rsidP="00147BC8">
                  <w:pPr>
                    <w:keepNext/>
                    <w:spacing w:after="60"/>
                    <w:jc w:val="center"/>
                    <w:rPr>
                      <w:ins w:id="1200" w:author="Haziq Jamil" w:date="2025-03-06T17:08:00Z" w16du:dateUtc="2025-03-06T09:08:00Z"/>
                    </w:rPr>
                  </w:pPr>
                  <w:ins w:id="1201" w:author="Haziq Jamil" w:date="2025-03-06T17:08:00Z" w16du:dateUtc="2025-03-06T09:08:00Z">
                    <w:r>
                      <w:rPr>
                        <w:rFonts w:ascii="Calibri" w:hAnsi="Calibri"/>
                        <w:sz w:val="20"/>
                      </w:rPr>
                      <w:t>3.3 (1.0)</w:t>
                    </w:r>
                  </w:ins>
                </w:p>
              </w:tc>
              <w:tc>
                <w:tcPr>
                  <w:tcW w:w="1789" w:type="dxa"/>
                  <w:tcBorders>
                    <w:top w:val="single" w:sz="0" w:space="0" w:color="D3D3D3"/>
                    <w:left w:val="single" w:sz="0" w:space="0" w:color="D3D3D3"/>
                    <w:bottom w:val="single" w:sz="0" w:space="0" w:color="D3D3D3"/>
                    <w:right w:val="single" w:sz="0" w:space="0" w:color="D3D3D3"/>
                  </w:tcBorders>
                </w:tcPr>
                <w:p w14:paraId="6D34C02D" w14:textId="77777777" w:rsidR="00147BC8" w:rsidRDefault="00147BC8" w:rsidP="00147BC8">
                  <w:pPr>
                    <w:keepNext/>
                    <w:spacing w:after="60"/>
                    <w:jc w:val="center"/>
                    <w:rPr>
                      <w:ins w:id="1202" w:author="Haziq Jamil" w:date="2025-03-06T17:08:00Z" w16du:dateUtc="2025-03-06T09:08:00Z"/>
                    </w:rPr>
                  </w:pPr>
                  <w:ins w:id="1203" w:author="Haziq Jamil" w:date="2025-03-06T17:08:00Z" w16du:dateUtc="2025-03-06T09:08:00Z">
                    <w:r>
                      <w:rPr>
                        <w:rFonts w:ascii="Calibri" w:hAnsi="Calibri"/>
                        <w:sz w:val="20"/>
                      </w:rPr>
                      <w:t>3.2 (1.5)</w:t>
                    </w:r>
                  </w:ins>
                </w:p>
              </w:tc>
            </w:tr>
            <w:tr w:rsidR="00147BC8" w14:paraId="0BECA1B6" w14:textId="77777777" w:rsidTr="00147BC8">
              <w:trPr>
                <w:cantSplit/>
                <w:jc w:val="center"/>
                <w:ins w:id="1204"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4FA41948" w14:textId="77777777" w:rsidR="00147BC8" w:rsidRDefault="00147BC8" w:rsidP="00147BC8">
                  <w:pPr>
                    <w:keepNext/>
                    <w:spacing w:after="60"/>
                    <w:rPr>
                      <w:ins w:id="1205" w:author="Haziq Jamil" w:date="2025-03-06T17:08:00Z" w16du:dateUtc="2025-03-06T09:08:00Z"/>
                    </w:rPr>
                  </w:pPr>
                  <w:ins w:id="1206" w:author="Haziq Jamil" w:date="2025-03-06T17:08:00Z" w16du:dateUtc="2025-03-06T09:08: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656AC4E8" w14:textId="77777777" w:rsidR="00147BC8" w:rsidRDefault="00147BC8" w:rsidP="00147BC8">
                  <w:pPr>
                    <w:keepNext/>
                    <w:spacing w:after="60"/>
                    <w:jc w:val="center"/>
                    <w:rPr>
                      <w:ins w:id="1207"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4C10EBBF" w14:textId="77777777" w:rsidR="00147BC8" w:rsidRDefault="00147BC8" w:rsidP="00147BC8">
                  <w:pPr>
                    <w:keepNext/>
                    <w:spacing w:after="60"/>
                    <w:jc w:val="center"/>
                    <w:rPr>
                      <w:ins w:id="1208" w:author="Haziq Jamil" w:date="2025-03-06T17:08:00Z" w16du:dateUtc="2025-03-06T09:08:00Z"/>
                    </w:rPr>
                  </w:pPr>
                  <w:ins w:id="1209" w:author="Haziq Jamil" w:date="2025-03-06T17:08:00Z" w16du:dateUtc="2025-03-06T09:08:00Z">
                    <w:r>
                      <w:rPr>
                        <w:rFonts w:ascii="Calibri" w:hAnsi="Calibri"/>
                        <w:sz w:val="20"/>
                      </w:rPr>
                      <w:t>1.0 - 11.0</w:t>
                    </w:r>
                  </w:ins>
                </w:p>
              </w:tc>
              <w:tc>
                <w:tcPr>
                  <w:tcW w:w="1789" w:type="dxa"/>
                  <w:tcBorders>
                    <w:top w:val="single" w:sz="0" w:space="0" w:color="D3D3D3"/>
                    <w:left w:val="single" w:sz="0" w:space="0" w:color="D3D3D3"/>
                    <w:bottom w:val="single" w:sz="0" w:space="0" w:color="D3D3D3"/>
                    <w:right w:val="single" w:sz="0" w:space="0" w:color="D3D3D3"/>
                  </w:tcBorders>
                </w:tcPr>
                <w:p w14:paraId="4030D4B4" w14:textId="77777777" w:rsidR="00147BC8" w:rsidRDefault="00147BC8" w:rsidP="00147BC8">
                  <w:pPr>
                    <w:keepNext/>
                    <w:spacing w:after="60"/>
                    <w:jc w:val="center"/>
                    <w:rPr>
                      <w:ins w:id="1210" w:author="Haziq Jamil" w:date="2025-03-06T17:08:00Z" w16du:dateUtc="2025-03-06T09:08:00Z"/>
                    </w:rPr>
                  </w:pPr>
                  <w:ins w:id="1211" w:author="Haziq Jamil" w:date="2025-03-06T17:08:00Z" w16du:dateUtc="2025-03-06T09:08:00Z">
                    <w:r>
                      <w:rPr>
                        <w:rFonts w:ascii="Calibri" w:hAnsi="Calibri"/>
                        <w:sz w:val="20"/>
                      </w:rPr>
                      <w:t>1.0 - 11.0</w:t>
                    </w:r>
                  </w:ins>
                </w:p>
              </w:tc>
              <w:tc>
                <w:tcPr>
                  <w:tcW w:w="1788" w:type="dxa"/>
                  <w:tcBorders>
                    <w:top w:val="single" w:sz="0" w:space="0" w:color="D3D3D3"/>
                    <w:left w:val="single" w:sz="0" w:space="0" w:color="D3D3D3"/>
                    <w:bottom w:val="single" w:sz="0" w:space="0" w:color="D3D3D3"/>
                    <w:right w:val="single" w:sz="0" w:space="0" w:color="D3D3D3"/>
                  </w:tcBorders>
                </w:tcPr>
                <w:p w14:paraId="2C5CE0D2" w14:textId="77777777" w:rsidR="00147BC8" w:rsidRDefault="00147BC8" w:rsidP="00147BC8">
                  <w:pPr>
                    <w:keepNext/>
                    <w:spacing w:after="60"/>
                    <w:jc w:val="center"/>
                    <w:rPr>
                      <w:ins w:id="1212" w:author="Haziq Jamil" w:date="2025-03-06T17:08:00Z" w16du:dateUtc="2025-03-06T09:08:00Z"/>
                    </w:rPr>
                  </w:pPr>
                  <w:ins w:id="1213" w:author="Haziq Jamil" w:date="2025-03-06T17:08:00Z" w16du:dateUtc="2025-03-06T09:08:00Z">
                    <w:r>
                      <w:rPr>
                        <w:rFonts w:ascii="Calibri" w:hAnsi="Calibri"/>
                        <w:sz w:val="20"/>
                      </w:rPr>
                      <w:t>1.0 - 8.0</w:t>
                    </w:r>
                  </w:ins>
                </w:p>
              </w:tc>
              <w:tc>
                <w:tcPr>
                  <w:tcW w:w="1789" w:type="dxa"/>
                  <w:tcBorders>
                    <w:top w:val="single" w:sz="0" w:space="0" w:color="D3D3D3"/>
                    <w:left w:val="single" w:sz="0" w:space="0" w:color="D3D3D3"/>
                    <w:bottom w:val="single" w:sz="0" w:space="0" w:color="D3D3D3"/>
                    <w:right w:val="single" w:sz="0" w:space="0" w:color="D3D3D3"/>
                  </w:tcBorders>
                </w:tcPr>
                <w:p w14:paraId="0229B38E" w14:textId="77777777" w:rsidR="00147BC8" w:rsidRDefault="00147BC8" w:rsidP="00147BC8">
                  <w:pPr>
                    <w:keepNext/>
                    <w:spacing w:after="60"/>
                    <w:jc w:val="center"/>
                    <w:rPr>
                      <w:ins w:id="1214" w:author="Haziq Jamil" w:date="2025-03-06T17:08:00Z" w16du:dateUtc="2025-03-06T09:08:00Z"/>
                    </w:rPr>
                  </w:pPr>
                  <w:ins w:id="1215" w:author="Haziq Jamil" w:date="2025-03-06T17:08:00Z" w16du:dateUtc="2025-03-06T09:08:00Z">
                    <w:r>
                      <w:rPr>
                        <w:rFonts w:ascii="Calibri" w:hAnsi="Calibri"/>
                        <w:sz w:val="20"/>
                      </w:rPr>
                      <w:t>1.0 - 7.0</w:t>
                    </w:r>
                  </w:ins>
                </w:p>
              </w:tc>
              <w:tc>
                <w:tcPr>
                  <w:tcW w:w="1789" w:type="dxa"/>
                  <w:tcBorders>
                    <w:top w:val="single" w:sz="0" w:space="0" w:color="D3D3D3"/>
                    <w:left w:val="single" w:sz="0" w:space="0" w:color="D3D3D3"/>
                    <w:bottom w:val="single" w:sz="0" w:space="0" w:color="D3D3D3"/>
                    <w:right w:val="single" w:sz="0" w:space="0" w:color="D3D3D3"/>
                  </w:tcBorders>
                </w:tcPr>
                <w:p w14:paraId="14DA0B35" w14:textId="77777777" w:rsidR="00147BC8" w:rsidRDefault="00147BC8" w:rsidP="00147BC8">
                  <w:pPr>
                    <w:keepNext/>
                    <w:spacing w:after="60"/>
                    <w:jc w:val="center"/>
                    <w:rPr>
                      <w:ins w:id="1216" w:author="Haziq Jamil" w:date="2025-03-06T17:08:00Z" w16du:dateUtc="2025-03-06T09:08:00Z"/>
                    </w:rPr>
                  </w:pPr>
                  <w:ins w:id="1217" w:author="Haziq Jamil" w:date="2025-03-06T17:08:00Z" w16du:dateUtc="2025-03-06T09:08:00Z">
                    <w:r>
                      <w:rPr>
                        <w:rFonts w:ascii="Calibri" w:hAnsi="Calibri"/>
                        <w:sz w:val="20"/>
                      </w:rPr>
                      <w:t>1.0 - 5.0</w:t>
                    </w:r>
                  </w:ins>
                </w:p>
              </w:tc>
            </w:tr>
            <w:tr w:rsidR="00147BC8" w14:paraId="1B06A7E2" w14:textId="77777777" w:rsidTr="00147BC8">
              <w:trPr>
                <w:cantSplit/>
                <w:jc w:val="center"/>
                <w:ins w:id="1218" w:author="Haziq Jamil" w:date="2025-03-06T17:08:00Z" w16du:dateUtc="2025-03-06T09:08:00Z"/>
              </w:trPr>
              <w:tc>
                <w:tcPr>
                  <w:tcW w:w="2835" w:type="dxa"/>
                  <w:tcBorders>
                    <w:top w:val="single" w:sz="0" w:space="0" w:color="D3D3D3"/>
                    <w:left w:val="single" w:sz="0" w:space="0" w:color="D3D3D3"/>
                    <w:bottom w:val="single" w:sz="0" w:space="0" w:color="D3D3D3"/>
                    <w:right w:val="single" w:sz="0" w:space="0" w:color="D3D3D3"/>
                  </w:tcBorders>
                </w:tcPr>
                <w:p w14:paraId="1004891A" w14:textId="77777777" w:rsidR="00147BC8" w:rsidRDefault="00147BC8" w:rsidP="00147BC8">
                  <w:pPr>
                    <w:keepNext/>
                    <w:spacing w:after="60"/>
                    <w:rPr>
                      <w:ins w:id="1219" w:author="Haziq Jamil" w:date="2025-03-06T17:08:00Z" w16du:dateUtc="2025-03-06T09:08:00Z"/>
                    </w:rPr>
                  </w:pPr>
                  <w:ins w:id="1220" w:author="Haziq Jamil" w:date="2025-03-06T17:08:00Z" w16du:dateUtc="2025-03-06T09:08: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190C76F3" w14:textId="77777777" w:rsidR="00147BC8" w:rsidRDefault="00147BC8" w:rsidP="00147BC8">
                  <w:pPr>
                    <w:keepNext/>
                    <w:spacing w:after="60"/>
                    <w:jc w:val="center"/>
                    <w:rPr>
                      <w:ins w:id="1221" w:author="Haziq Jamil" w:date="2025-03-06T17:08:00Z" w16du:dateUtc="2025-03-06T09:08:00Z"/>
                    </w:rPr>
                  </w:pPr>
                </w:p>
              </w:tc>
              <w:tc>
                <w:tcPr>
                  <w:tcW w:w="1788" w:type="dxa"/>
                  <w:tcBorders>
                    <w:top w:val="single" w:sz="0" w:space="0" w:color="D3D3D3"/>
                    <w:left w:val="single" w:sz="0" w:space="0" w:color="D3D3D3"/>
                    <w:bottom w:val="single" w:sz="0" w:space="0" w:color="D3D3D3"/>
                    <w:right w:val="single" w:sz="0" w:space="0" w:color="D3D3D3"/>
                  </w:tcBorders>
                </w:tcPr>
                <w:p w14:paraId="0E3C0D37" w14:textId="77777777" w:rsidR="00147BC8" w:rsidRDefault="00147BC8" w:rsidP="00147BC8">
                  <w:pPr>
                    <w:keepNext/>
                    <w:spacing w:after="60"/>
                    <w:jc w:val="center"/>
                    <w:rPr>
                      <w:ins w:id="1222" w:author="Haziq Jamil" w:date="2025-03-06T17:08:00Z" w16du:dateUtc="2025-03-06T09:08:00Z"/>
                    </w:rPr>
                  </w:pPr>
                  <w:ins w:id="1223" w:author="Haziq Jamil" w:date="2025-03-06T17:08:00Z" w16du:dateUtc="2025-03-06T09:08:00Z">
                    <w:r>
                      <w:rPr>
                        <w:rFonts w:ascii="Calibri" w:hAnsi="Calibri"/>
                        <w:sz w:val="20"/>
                      </w:rPr>
                      <w:t>3.0 (3.0, 4.0)</w:t>
                    </w:r>
                  </w:ins>
                </w:p>
              </w:tc>
              <w:tc>
                <w:tcPr>
                  <w:tcW w:w="1789" w:type="dxa"/>
                  <w:tcBorders>
                    <w:top w:val="single" w:sz="0" w:space="0" w:color="D3D3D3"/>
                    <w:left w:val="single" w:sz="0" w:space="0" w:color="D3D3D3"/>
                    <w:bottom w:val="single" w:sz="0" w:space="0" w:color="D3D3D3"/>
                    <w:right w:val="single" w:sz="0" w:space="0" w:color="D3D3D3"/>
                  </w:tcBorders>
                </w:tcPr>
                <w:p w14:paraId="30D3AEA7" w14:textId="77777777" w:rsidR="00147BC8" w:rsidRDefault="00147BC8" w:rsidP="00147BC8">
                  <w:pPr>
                    <w:keepNext/>
                    <w:spacing w:after="60"/>
                    <w:jc w:val="center"/>
                    <w:rPr>
                      <w:ins w:id="1224" w:author="Haziq Jamil" w:date="2025-03-06T17:08:00Z" w16du:dateUtc="2025-03-06T09:08:00Z"/>
                    </w:rPr>
                  </w:pPr>
                  <w:ins w:id="1225" w:author="Haziq Jamil" w:date="2025-03-06T17:08:00Z" w16du:dateUtc="2025-03-06T09:08:00Z">
                    <w:r>
                      <w:rPr>
                        <w:rFonts w:ascii="Calibri" w:hAnsi="Calibri"/>
                        <w:sz w:val="20"/>
                      </w:rPr>
                      <w:t>3.0 (3.0, 4.0)</w:t>
                    </w:r>
                  </w:ins>
                </w:p>
              </w:tc>
              <w:tc>
                <w:tcPr>
                  <w:tcW w:w="1788" w:type="dxa"/>
                  <w:tcBorders>
                    <w:top w:val="single" w:sz="0" w:space="0" w:color="D3D3D3"/>
                    <w:left w:val="single" w:sz="0" w:space="0" w:color="D3D3D3"/>
                    <w:bottom w:val="single" w:sz="0" w:space="0" w:color="D3D3D3"/>
                    <w:right w:val="single" w:sz="0" w:space="0" w:color="D3D3D3"/>
                  </w:tcBorders>
                </w:tcPr>
                <w:p w14:paraId="43E014EF" w14:textId="77777777" w:rsidR="00147BC8" w:rsidRDefault="00147BC8" w:rsidP="00147BC8">
                  <w:pPr>
                    <w:keepNext/>
                    <w:spacing w:after="60"/>
                    <w:jc w:val="center"/>
                    <w:rPr>
                      <w:ins w:id="1226" w:author="Haziq Jamil" w:date="2025-03-06T17:08:00Z" w16du:dateUtc="2025-03-06T09:08:00Z"/>
                    </w:rPr>
                  </w:pPr>
                  <w:ins w:id="1227" w:author="Haziq Jamil" w:date="2025-03-06T17:08:00Z" w16du:dateUtc="2025-03-06T09:08:00Z">
                    <w:r>
                      <w:rPr>
                        <w:rFonts w:ascii="Calibri" w:hAnsi="Calibri"/>
                        <w:sz w:val="20"/>
                      </w:rPr>
                      <w:t>3.0 (3.0, 4.0)</w:t>
                    </w:r>
                  </w:ins>
                </w:p>
              </w:tc>
              <w:tc>
                <w:tcPr>
                  <w:tcW w:w="1789" w:type="dxa"/>
                  <w:tcBorders>
                    <w:top w:val="single" w:sz="0" w:space="0" w:color="D3D3D3"/>
                    <w:left w:val="single" w:sz="0" w:space="0" w:color="D3D3D3"/>
                    <w:bottom w:val="single" w:sz="0" w:space="0" w:color="D3D3D3"/>
                    <w:right w:val="single" w:sz="0" w:space="0" w:color="D3D3D3"/>
                  </w:tcBorders>
                </w:tcPr>
                <w:p w14:paraId="068FED9E" w14:textId="77777777" w:rsidR="00147BC8" w:rsidRDefault="00147BC8" w:rsidP="00147BC8">
                  <w:pPr>
                    <w:keepNext/>
                    <w:spacing w:after="60"/>
                    <w:jc w:val="center"/>
                    <w:rPr>
                      <w:ins w:id="1228" w:author="Haziq Jamil" w:date="2025-03-06T17:08:00Z" w16du:dateUtc="2025-03-06T09:08:00Z"/>
                    </w:rPr>
                  </w:pPr>
                  <w:ins w:id="1229" w:author="Haziq Jamil" w:date="2025-03-06T17:08:00Z" w16du:dateUtc="2025-03-06T09:08:00Z">
                    <w:r>
                      <w:rPr>
                        <w:rFonts w:ascii="Calibri" w:hAnsi="Calibri"/>
                        <w:sz w:val="20"/>
                      </w:rPr>
                      <w:t>3.0 (2.0, 4.0)</w:t>
                    </w:r>
                  </w:ins>
                </w:p>
              </w:tc>
              <w:tc>
                <w:tcPr>
                  <w:tcW w:w="1789" w:type="dxa"/>
                  <w:tcBorders>
                    <w:top w:val="single" w:sz="0" w:space="0" w:color="D3D3D3"/>
                    <w:left w:val="single" w:sz="0" w:space="0" w:color="D3D3D3"/>
                    <w:bottom w:val="single" w:sz="0" w:space="0" w:color="D3D3D3"/>
                    <w:right w:val="single" w:sz="0" w:space="0" w:color="D3D3D3"/>
                  </w:tcBorders>
                </w:tcPr>
                <w:p w14:paraId="5A9B833D" w14:textId="77777777" w:rsidR="00147BC8" w:rsidRDefault="00147BC8" w:rsidP="00147BC8">
                  <w:pPr>
                    <w:keepNext/>
                    <w:spacing w:after="60"/>
                    <w:jc w:val="center"/>
                    <w:rPr>
                      <w:ins w:id="1230" w:author="Haziq Jamil" w:date="2025-03-06T17:08:00Z" w16du:dateUtc="2025-03-06T09:08:00Z"/>
                    </w:rPr>
                  </w:pPr>
                  <w:ins w:id="1231" w:author="Haziq Jamil" w:date="2025-03-06T17:08:00Z" w16du:dateUtc="2025-03-06T09:08:00Z">
                    <w:r>
                      <w:rPr>
                        <w:rFonts w:ascii="Calibri" w:hAnsi="Calibri"/>
                        <w:sz w:val="20"/>
                      </w:rPr>
                      <w:t>2.0 (2.0, 5.0)</w:t>
                    </w:r>
                  </w:ins>
                </w:p>
              </w:tc>
            </w:tr>
            <w:tr w:rsidR="00147BC8" w14:paraId="2250C653" w14:textId="77777777" w:rsidTr="00147BC8">
              <w:trPr>
                <w:cantSplit/>
                <w:jc w:val="center"/>
                <w:ins w:id="1232" w:author="Haziq Jamil" w:date="2025-03-06T17:08:00Z" w16du:dateUtc="2025-03-06T09:08:00Z"/>
              </w:trPr>
              <w:tc>
                <w:tcPr>
                  <w:tcW w:w="12698" w:type="dxa"/>
                  <w:gridSpan w:val="7"/>
                </w:tcPr>
                <w:p w14:paraId="69635214" w14:textId="77777777" w:rsidR="00147BC8" w:rsidRDefault="00147BC8" w:rsidP="00147BC8">
                  <w:pPr>
                    <w:keepNext/>
                    <w:spacing w:after="60"/>
                    <w:rPr>
                      <w:ins w:id="1233" w:author="Haziq Jamil" w:date="2025-03-06T17:08:00Z" w16du:dateUtc="2025-03-06T09:08:00Z"/>
                    </w:rPr>
                  </w:pPr>
                  <w:ins w:id="1234" w:author="Haziq Jamil" w:date="2025-03-06T17:08:00Z" w16du:dateUtc="2025-03-06T09:08:00Z">
                    <w:r>
                      <w:rPr>
                        <w:rFonts w:ascii="Calibri" w:hAnsi="Calibri"/>
                        <w:i/>
                        <w:sz w:val="20"/>
                        <w:vertAlign w:val="superscript"/>
                      </w:rPr>
                      <w:t>1</w:t>
                    </w:r>
                    <w:r>
                      <w:rPr>
                        <w:rFonts w:ascii="Calibri" w:hAnsi="Calibri"/>
                        <w:sz w:val="20"/>
                      </w:rPr>
                      <w:t>n (%)</w:t>
                    </w:r>
                  </w:ins>
                </w:p>
              </w:tc>
            </w:tr>
          </w:tbl>
          <w:p w14:paraId="71AA620E" w14:textId="77777777" w:rsidR="000E7DE2" w:rsidRPr="000E7DE2" w:rsidRDefault="000E7DE2" w:rsidP="000E7DE2">
            <w:pPr>
              <w:rPr>
                <w:ins w:id="1235" w:author="Haziq Jamil" w:date="2025-03-06T17:08:00Z" w16du:dateUtc="2025-03-06T09:08:00Z"/>
              </w:rPr>
            </w:pPr>
          </w:p>
        </w:tc>
      </w:tr>
    </w:tbl>
    <w:p w14:paraId="53510440" w14:textId="77777777" w:rsidR="000E7DE2" w:rsidRDefault="000E7DE2">
      <w:pPr>
        <w:rPr>
          <w:ins w:id="1236" w:author="Haziq Jamil" w:date="2025-03-06T17:08:00Z" w16du:dateUtc="2025-03-06T09:08:00Z"/>
        </w:rPr>
      </w:pPr>
    </w:p>
    <w:p w14:paraId="47337FEC" w14:textId="77777777" w:rsidR="000E7DE2" w:rsidRDefault="000E7DE2">
      <w:pPr>
        <w:rPr>
          <w:ins w:id="1237" w:author="Haziq Jamil" w:date="2025-03-06T17:08:00Z" w16du:dateUtc="2025-03-06T09:08:00Z"/>
        </w:rPr>
        <w:sectPr w:rsidR="000E7DE2" w:rsidSect="000E7DE2">
          <w:pgSz w:w="16838" w:h="11906" w:orient="landscape"/>
          <w:pgMar w:top="1440" w:right="1440" w:bottom="1440" w:left="1440" w:header="708" w:footer="708" w:gutter="0"/>
          <w:lnNumType w:countBy="1" w:restart="continuous"/>
          <w:cols w:space="708"/>
          <w:docGrid w:linePitch="360"/>
        </w:sectPr>
      </w:pPr>
      <w:ins w:id="1238" w:author="Haziq Jamil" w:date="2025-03-06T17:08:00Z" w16du:dateUtc="2025-03-06T09:08:00Z">
        <w:r>
          <w:br w:type="page"/>
        </w:r>
      </w:ins>
    </w:p>
    <w:p w14:paraId="705D0070" w14:textId="77777777" w:rsidR="00474C2D" w:rsidRDefault="00474C2D" w:rsidP="00C5528A">
      <w:pPr>
        <w:pStyle w:val="Heading2"/>
      </w:pPr>
      <w:bookmarkStart w:id="1239" w:name="listing-dates"/>
      <w:bookmarkEnd w:id="125"/>
      <w:r>
        <w:lastRenderedPageBreak/>
        <w:t>Listing Dates</w:t>
      </w:r>
    </w:p>
    <w:p w14:paraId="0DB76096" w14:textId="77777777" w:rsidR="00474C2D" w:rsidRDefault="00B81459" w:rsidP="00474C2D">
      <w:pPr>
        <w:rPr>
          <w:del w:id="1240" w:author="Haziq Jamil" w:date="2025-03-06T17:08:00Z" w16du:dateUtc="2025-03-06T09:08:00Z"/>
        </w:rPr>
      </w:pPr>
      <w:r>
        <w:t xml:space="preserve">The date variable </w:t>
      </w:r>
      <w:del w:id="1241" w:author="Haziq Jamil" w:date="2025-03-06T17:08:00Z" w16du:dateUtc="2025-03-06T09:08:00Z">
        <w:r w:rsidR="00474C2D">
          <w:delText>in the data set refers to</w:delText>
        </w:r>
      </w:del>
      <w:ins w:id="1242" w:author="Haziq Jamil" w:date="2025-03-06T17:08:00Z" w16du:dateUtc="2025-03-06T09:08:00Z">
        <w:r>
          <w:t>represents</w:t>
        </w:r>
      </w:ins>
      <w:r>
        <w:t xml:space="preserve"> the date on which the property listing was obtained</w:t>
      </w:r>
      <w:del w:id="1243" w:author="Haziq Jamil" w:date="2025-03-06T17:08:00Z" w16du:dateUtc="2025-03-06T09:08:00Z">
        <w:r w:rsidR="00474C2D">
          <w:delText>. It is important to note that this is not</w:delText>
        </w:r>
      </w:del>
      <w:ins w:id="1244" w:author="Haziq Jamil" w:date="2025-03-06T17:08:00Z" w16du:dateUtc="2025-03-06T09:08:00Z">
        <w:r>
          <w:t>, rather than</w:t>
        </w:r>
      </w:ins>
      <w:r>
        <w:t xml:space="preserve"> the date </w:t>
      </w:r>
      <w:del w:id="1245" w:author="Haziq Jamil" w:date="2025-03-06T17:08:00Z" w16du:dateUtc="2025-03-06T09:08:00Z">
        <w:r w:rsidR="00474C2D">
          <w:delText xml:space="preserve">the property was sold, nor does it necessarily reflect the precise timing </w:delText>
        </w:r>
      </w:del>
      <w:r>
        <w:t xml:space="preserve">of </w:t>
      </w:r>
      <w:del w:id="1246" w:author="Haziq Jamil" w:date="2025-03-06T17:08:00Z" w16du:dateUtc="2025-03-06T09:08:00Z">
        <w:r w:rsidR="00474C2D">
          <w:delText>other transactions related to the property. Users</w:delText>
        </w:r>
      </w:del>
      <w:ins w:id="1247" w:author="Haziq Jamil" w:date="2025-03-06T17:08:00Z" w16du:dateUtc="2025-03-06T09:08:00Z">
        <w:r>
          <w:t>sale or transaction, and</w:t>
        </w:r>
      </w:ins>
      <w:r>
        <w:t xml:space="preserve"> should </w:t>
      </w:r>
      <w:del w:id="1248" w:author="Haziq Jamil" w:date="2025-03-06T17:08:00Z" w16du:dateUtc="2025-03-06T09:08:00Z">
        <w:r w:rsidR="00474C2D">
          <w:delText>set their expectations accordingly,</w:delText>
        </w:r>
      </w:del>
      <w:ins w:id="1249" w:author="Haziq Jamil" w:date="2025-03-06T17:08:00Z" w16du:dateUtc="2025-03-06T09:08:00Z">
        <w:r>
          <w:t>be interpreted</w:t>
        </w:r>
      </w:ins>
      <w:r>
        <w:t xml:space="preserve"> as </w:t>
      </w:r>
      <w:del w:id="1250" w:author="Haziq Jamil" w:date="2025-03-06T17:08:00Z" w16du:dateUtc="2025-03-06T09:08:00Z">
        <w:r w:rsidR="00474C2D">
          <w:delText>the primary purpose</w:delText>
        </w:r>
      </w:del>
      <w:ins w:id="1251" w:author="Haziq Jamil" w:date="2025-03-06T17:08:00Z" w16du:dateUtc="2025-03-06T09:08:00Z">
        <w:r>
          <w:t>a snapshot</w:t>
        </w:r>
      </w:ins>
      <w:r>
        <w:t xml:space="preserve"> of </w:t>
      </w:r>
      <w:del w:id="1252" w:author="Haziq Jamil" w:date="2025-03-06T17:08:00Z" w16du:dateUtc="2025-03-06T09:08:00Z">
        <w:r w:rsidR="00474C2D">
          <w:delText xml:space="preserve">the date is to capture the state of the housing </w:delText>
        </w:r>
      </w:del>
      <w:r>
        <w:t xml:space="preserve">market </w:t>
      </w:r>
      <w:ins w:id="1253" w:author="Haziq Jamil" w:date="2025-03-06T17:08:00Z" w16du:dateUtc="2025-03-06T09:08:00Z">
        <w:r>
          <w:t xml:space="preserve">conditions </w:t>
        </w:r>
      </w:ins>
      <w:r>
        <w:t xml:space="preserve">at a </w:t>
      </w:r>
      <w:del w:id="1254" w:author="Haziq Jamil" w:date="2025-03-06T17:08:00Z" w16du:dateUtc="2025-03-06T09:08:00Z">
        <w:r w:rsidR="00474C2D">
          <w:delText>specific</w:delText>
        </w:r>
      </w:del>
      <w:ins w:id="1255" w:author="Haziq Jamil" w:date="2025-03-06T17:08:00Z" w16du:dateUtc="2025-03-06T09:08:00Z">
        <w:r>
          <w:t>given</w:t>
        </w:r>
      </w:ins>
      <w:r>
        <w:t xml:space="preserve"> point in time.</w:t>
      </w:r>
    </w:p>
    <w:p w14:paraId="08487813" w14:textId="4F011B28" w:rsidR="00B81459" w:rsidRDefault="00B81459" w:rsidP="00B81459">
      <w:ins w:id="1256" w:author="Haziq Jamil" w:date="2025-03-06T17:08:00Z" w16du:dateUtc="2025-03-06T09:08:00Z">
        <w:r>
          <w:t xml:space="preserve"> </w:t>
        </w:r>
      </w:ins>
      <w:r>
        <w:t>For analysis, we recommend aggregating data by quarters, as represented by the quarter variable. This aggregation helps address potential issues like missing data (see subsection below) and provides a more stable and robust representation of market trends, making it suitable for temporal analysis of the housing market.</w:t>
      </w:r>
    </w:p>
    <w:tbl>
      <w:tblPr>
        <w:tblW w:w="5000" w:type="pct"/>
        <w:tblLayout w:type="fixed"/>
        <w:tblLook w:val="0000" w:firstRow="0" w:lastRow="0" w:firstColumn="0" w:lastColumn="0" w:noHBand="0" w:noVBand="0"/>
      </w:tblPr>
      <w:tblGrid>
        <w:gridCol w:w="9026"/>
      </w:tblGrid>
      <w:tr w:rsidR="00474C2D" w14:paraId="2D96599F" w14:textId="77777777" w:rsidTr="00766EA7">
        <w:tc>
          <w:tcPr>
            <w:tcW w:w="7920" w:type="dxa"/>
          </w:tcPr>
          <w:p w14:paraId="787B9E00" w14:textId="77777777" w:rsidR="00474C2D" w:rsidRDefault="00474C2D" w:rsidP="00766EA7">
            <w:pPr>
              <w:jc w:val="center"/>
              <w:rPr>
                <w:del w:id="1257" w:author="Haziq Jamil" w:date="2025-03-06T17:08:00Z" w16du:dateUtc="2025-03-06T09:08:00Z"/>
              </w:rPr>
            </w:pPr>
            <w:bookmarkStart w:id="1258" w:name="fig-price-evolution"/>
            <w:del w:id="1259" w:author="Haziq Jamil" w:date="2025-03-06T17:08:00Z" w16du:dateUtc="2025-03-06T09:08:00Z">
              <w:r>
                <w:rPr>
                  <w:noProof/>
                </w:rPr>
                <w:drawing>
                  <wp:inline distT="0" distB="0" distL="0" distR="0" wp14:anchorId="3969695A" wp14:editId="1BFB6535">
                    <wp:extent cx="5727700" cy="3182055"/>
                    <wp:effectExtent l="0" t="0" r="0" b="0"/>
                    <wp:docPr id="34" name="Picture"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graph of a number of people&#10;&#10;Description automatically generated with medium confidence"/>
                            <pic:cNvPicPr>
                              <a:picLocks noChangeAspect="1" noChangeArrowheads="1"/>
                            </pic:cNvPicPr>
                          </pic:nvPicPr>
                          <pic:blipFill>
                            <a:blip r:embed="rId23"/>
                            <a:stretch>
                              <a:fillRect/>
                            </a:stretch>
                          </pic:blipFill>
                          <pic:spPr bwMode="auto">
                            <a:xfrm>
                              <a:off x="0" y="0"/>
                              <a:ext cx="5727700" cy="3182055"/>
                            </a:xfrm>
                            <a:prstGeom prst="rect">
                              <a:avLst/>
                            </a:prstGeom>
                            <a:noFill/>
                            <a:ln w="9525">
                              <a:noFill/>
                              <a:headEnd/>
                              <a:tailEnd/>
                            </a:ln>
                          </pic:spPr>
                        </pic:pic>
                      </a:graphicData>
                    </a:graphic>
                  </wp:inline>
                </w:drawing>
              </w:r>
            </w:del>
          </w:p>
          <w:p w14:paraId="597985CE" w14:textId="580597E4" w:rsidR="00474C2D" w:rsidRDefault="001931E4" w:rsidP="00766EA7">
            <w:pPr>
              <w:jc w:val="center"/>
              <w:rPr>
                <w:ins w:id="1260" w:author="Haziq Jamil" w:date="2025-03-06T17:08:00Z" w16du:dateUtc="2025-03-06T09:08:00Z"/>
              </w:rPr>
            </w:pPr>
            <w:ins w:id="1261" w:author="Haziq Jamil" w:date="2025-03-06T17:08:00Z" w16du:dateUtc="2025-03-06T09:08:00Z">
              <w:r>
                <w:rPr>
                  <w:noProof/>
                </w:rPr>
                <w:lastRenderedPageBreak/>
                <w:drawing>
                  <wp:inline distT="0" distB="0" distL="0" distR="0" wp14:anchorId="69A0F013" wp14:editId="19717049">
                    <wp:extent cx="5668010" cy="3181985"/>
                    <wp:effectExtent l="0" t="0" r="0" b="5715"/>
                    <wp:docPr id="33" name="Picture"/>
                    <wp:cNvGraphicFramePr/>
                    <a:graphic xmlns:a="http://schemas.openxmlformats.org/drawingml/2006/main">
                      <a:graphicData uri="http://schemas.openxmlformats.org/drawingml/2006/picture">
                        <pic:pic xmlns:pic="http://schemas.openxmlformats.org/drawingml/2006/picture">
                          <pic:nvPicPr>
                            <pic:cNvPr id="34" name="Picture" descr="manuscript_files/figure-docx/notebooks-analysis-fig-price-evolution-output-2.png"/>
                            <pic:cNvPicPr>
                              <a:picLocks noChangeAspect="1" noChangeArrowheads="1"/>
                            </pic:cNvPicPr>
                          </pic:nvPicPr>
                          <pic:blipFill>
                            <a:blip r:embed="rId24"/>
                            <a:stretch>
                              <a:fillRect/>
                            </a:stretch>
                          </pic:blipFill>
                          <pic:spPr bwMode="auto">
                            <a:xfrm>
                              <a:off x="0" y="0"/>
                              <a:ext cx="5668139" cy="3182057"/>
                            </a:xfrm>
                            <a:prstGeom prst="rect">
                              <a:avLst/>
                            </a:prstGeom>
                            <a:noFill/>
                            <a:ln w="9525">
                              <a:noFill/>
                              <a:headEnd/>
                              <a:tailEnd/>
                            </a:ln>
                          </pic:spPr>
                        </pic:pic>
                      </a:graphicData>
                    </a:graphic>
                  </wp:inline>
                </w:drawing>
              </w:r>
            </w:ins>
          </w:p>
          <w:p w14:paraId="260F21F4" w14:textId="77777777" w:rsidR="00474C2D" w:rsidRDefault="00474C2D" w:rsidP="00766EA7">
            <w:pPr>
              <w:spacing w:before="200"/>
            </w:pPr>
            <w:r>
              <w:t>Figure 2: Median smoothed prices per square foot by property type using a 24-month (8-quarter) rolling window.</w:t>
            </w:r>
          </w:p>
        </w:tc>
        <w:bookmarkEnd w:id="1258"/>
      </w:tr>
    </w:tbl>
    <w:p w14:paraId="163415AE" w14:textId="77777777" w:rsidR="00474C2D" w:rsidRDefault="00474C2D" w:rsidP="00C5528A">
      <w:pPr>
        <w:pStyle w:val="Heading2"/>
      </w:pPr>
      <w:bookmarkStart w:id="1262" w:name="missing-values"/>
      <w:bookmarkEnd w:id="1239"/>
      <w:r>
        <w:lastRenderedPageBreak/>
        <w:t>Missing Values</w:t>
      </w:r>
    </w:p>
    <w:p w14:paraId="7EBF0B37" w14:textId="155EF735" w:rsidR="00D77C12" w:rsidRDefault="00474C2D" w:rsidP="00D77C12">
      <w:pPr>
        <w:rPr>
          <w:ins w:id="1263" w:author="Haziq Jamil" w:date="2025-03-06T17:08:00Z" w16du:dateUtc="2025-03-06T09:08:00Z"/>
        </w:rPr>
      </w:pPr>
      <w:del w:id="1264" w:author="Haziq Jamil" w:date="2025-03-06T17:08:00Z" w16du:dateUtc="2025-03-06T09:08:00Z">
        <w:r>
          <w:delText>This</w:delText>
        </w:r>
      </w:del>
      <w:bookmarkStart w:id="1265" w:name="comparison-to-rppi-data"/>
      <w:bookmarkEnd w:id="1262"/>
      <w:ins w:id="1266" w:author="Haziq Jamil" w:date="2025-03-06T17:08:00Z" w16du:dateUtc="2025-03-06T09:08:00Z">
        <w:r w:rsidR="00D77C12">
          <w:t>In any data collection effort, it is unsurprising to encounter missing data. Likewise in our</w:t>
        </w:r>
      </w:ins>
      <w:r w:rsidR="00D77C12">
        <w:t xml:space="preserve"> data set</w:t>
      </w:r>
      <w:del w:id="1267" w:author="Haziq Jamil" w:date="2025-03-06T17:08:00Z" w16du:dateUtc="2025-03-06T09:08:00Z">
        <w:r>
          <w:delText xml:space="preserve"> endeavours to provide complete information regarding the listing date, spatial information, advertised price, and metadata. Nonetheless, we hereby report that </w:delText>
        </w:r>
      </w:del>
      <w:ins w:id="1268" w:author="Haziq Jamil" w:date="2025-03-06T17:08:00Z" w16du:dateUtc="2025-03-06T09:08:00Z">
        <w:r w:rsidR="00D77C12">
          <w:t xml:space="preserve">, </w:t>
        </w:r>
      </w:ins>
      <w:r w:rsidR="00D77C12">
        <w:t xml:space="preserve">missing values </w:t>
      </w:r>
      <w:del w:id="1269" w:author="Haziq Jamil" w:date="2025-03-06T17:08:00Z" w16du:dateUtc="2025-03-06T09:08:00Z">
        <w:r>
          <w:delText>are present</w:delText>
        </w:r>
      </w:del>
      <w:ins w:id="1270" w:author="Haziq Jamil" w:date="2025-03-06T17:08:00Z" w16du:dateUtc="2025-03-06T09:08:00Z">
        <w:r w:rsidR="00D77C12">
          <w:t>occur</w:t>
        </w:r>
      </w:ins>
      <w:r w:rsidR="00D77C12">
        <w:t xml:space="preserve"> across </w:t>
      </w:r>
      <w:del w:id="1271" w:author="Haziq Jamil" w:date="2025-03-06T17:08:00Z" w16du:dateUtc="2025-03-06T09:08:00Z">
        <w:r>
          <w:delText>various</w:delText>
        </w:r>
      </w:del>
      <w:ins w:id="1272" w:author="Haziq Jamil" w:date="2025-03-06T17:08:00Z" w16du:dateUtc="2025-03-06T09:08:00Z">
        <w:r w:rsidR="00D77C12">
          <w:t>several</w:t>
        </w:r>
      </w:ins>
      <w:r w:rsidR="00D77C12">
        <w:t xml:space="preserve"> property characteristics</w:t>
      </w:r>
      <w:del w:id="1273" w:author="Haziq Jamil" w:date="2025-03-06T17:08:00Z" w16du:dateUtc="2025-03-06T09:08:00Z">
        <w:r>
          <w:delText>, including type, tenure, status,</w:delText>
        </w:r>
      </w:del>
      <w:ins w:id="1274" w:author="Haziq Jamil" w:date="2025-03-06T17:08:00Z" w16du:dateUtc="2025-03-06T09:08:00Z">
        <w:r w:rsidR="00D77C12">
          <w:t>–such as</w:t>
        </w:r>
      </w:ins>
      <w:r w:rsidR="00D77C12">
        <w:t xml:space="preserve"> plot area, floor area, </w:t>
      </w:r>
      <w:del w:id="1275" w:author="Haziq Jamil" w:date="2025-03-06T17:08:00Z" w16du:dateUtc="2025-03-06T09:08:00Z">
        <w:r>
          <w:delText xml:space="preserve">storeys, </w:delText>
        </w:r>
      </w:del>
      <w:r w:rsidR="00D77C12">
        <w:t xml:space="preserve">beds, </w:t>
      </w:r>
      <w:del w:id="1276" w:author="Haziq Jamil" w:date="2025-03-06T17:08:00Z" w16du:dateUtc="2025-03-06T09:08:00Z">
        <w:r>
          <w:delText xml:space="preserve">and </w:delText>
        </w:r>
      </w:del>
      <w:r w:rsidR="00D77C12">
        <w:t>baths</w:t>
      </w:r>
      <w:del w:id="1277" w:author="Haziq Jamil" w:date="2025-03-06T17:08:00Z" w16du:dateUtc="2025-03-06T09:08:00Z">
        <w:r>
          <w:delText>. The reason for this is due to the nature</w:delText>
        </w:r>
      </w:del>
      <w:ins w:id="1278" w:author="Haziq Jamil" w:date="2025-03-06T17:08:00Z" w16du:dateUtc="2025-03-06T09:08:00Z">
        <w:r w:rsidR="00D77C12">
          <w:t>, and others. A preliminary analysis</w:t>
        </w:r>
      </w:ins>
      <w:r w:rsidR="00D77C12">
        <w:t xml:space="preserve"> of the </w:t>
      </w:r>
      <w:del w:id="1279" w:author="Haziq Jamil" w:date="2025-03-06T17:08:00Z" w16du:dateUtc="2025-03-06T09:08:00Z">
        <w:r>
          <w:delText xml:space="preserve">property advertisements, which may </w:delText>
        </w:r>
      </w:del>
      <w:ins w:id="1280" w:author="Haziq Jamil" w:date="2025-03-06T17:08:00Z" w16du:dateUtc="2025-03-06T09:08:00Z">
        <w:r w:rsidR="00D77C12">
          <w:t xml:space="preserve">missing data patterns indicates that the missingness is </w:t>
        </w:r>
      </w:ins>
      <w:r w:rsidR="00D77C12">
        <w:t xml:space="preserve">not </w:t>
      </w:r>
      <w:del w:id="1281" w:author="Haziq Jamil" w:date="2025-03-06T17:08:00Z" w16du:dateUtc="2025-03-06T09:08:00Z">
        <w:r>
          <w:delText>always</w:delText>
        </w:r>
      </w:del>
      <w:ins w:id="1282" w:author="Haziq Jamil" w:date="2025-03-06T17:08:00Z" w16du:dateUtc="2025-03-06T09:08:00Z">
        <w:r w:rsidR="00D77C12">
          <w:t>completely random, with certain variables displaying dependencies on others. Advertisers often</w:t>
        </w:r>
      </w:ins>
      <w:r w:rsidR="00D77C12">
        <w:t xml:space="preserve"> include </w:t>
      </w:r>
      <w:del w:id="1283" w:author="Haziq Jamil" w:date="2025-03-06T17:08:00Z" w16du:dateUtc="2025-03-06T09:08:00Z">
        <w:r>
          <w:delText>complete information when advertised by</w:delText>
        </w:r>
      </w:del>
      <w:ins w:id="1284" w:author="Haziq Jamil" w:date="2025-03-06T17:08:00Z" w16du:dateUtc="2025-03-06T09:08:00Z">
        <w:r w:rsidR="00D77C12">
          <w:t>only the information they deem most marketable or necessary, while other details may be omitted if they are considered standard or implied. For instance, a listing might specify</w:t>
        </w:r>
      </w:ins>
      <w:r w:rsidR="00D77C12">
        <w:t xml:space="preserve"> the </w:t>
      </w:r>
      <w:del w:id="1285" w:author="Haziq Jamil" w:date="2025-03-06T17:08:00Z" w16du:dateUtc="2025-03-06T09:08:00Z">
        <w:r>
          <w:delText xml:space="preserve">real estate agents. </w:delText>
        </w:r>
      </w:del>
      <w:ins w:id="1286" w:author="Haziq Jamil" w:date="2025-03-06T17:08:00Z" w16du:dateUtc="2025-03-06T09:08:00Z">
        <w:r w:rsidR="00D77C12">
          <w:t>square footage and price but leave out the number of bedrooms and bathrooms, assuming that prospective buyers are able to infer these details.</w:t>
        </w:r>
      </w:ins>
    </w:p>
    <w:p w14:paraId="0619ED17" w14:textId="13BA8302" w:rsidR="00D77C12" w:rsidRDefault="00D77C12" w:rsidP="00D77C12">
      <w:r>
        <w:t xml:space="preserve">Missing values are represented by blank cells in the CSV file, and the severity of </w:t>
      </w:r>
      <w:del w:id="1287" w:author="Haziq Jamil" w:date="2025-03-06T17:08:00Z" w16du:dateUtc="2025-03-06T09:08:00Z">
        <w:r w:rsidR="00474C2D">
          <w:delText>missing values</w:delText>
        </w:r>
      </w:del>
      <w:ins w:id="1288" w:author="Haziq Jamil" w:date="2025-03-06T17:08:00Z" w16du:dateUtc="2025-03-06T09:08:00Z">
        <w:r>
          <w:t>missingness</w:t>
        </w:r>
      </w:ins>
      <w:r>
        <w:t xml:space="preserve"> is </w:t>
      </w:r>
      <w:del w:id="1289" w:author="Haziq Jamil" w:date="2025-03-06T17:08:00Z" w16du:dateUtc="2025-03-06T09:08:00Z">
        <w:r w:rsidR="00474C2D">
          <w:delText>summarised</w:delText>
        </w:r>
      </w:del>
      <w:ins w:id="1290" w:author="Haziq Jamil" w:date="2025-03-06T17:08:00Z" w16du:dateUtc="2025-03-06T09:08:00Z">
        <w:r>
          <w:t>summarized</w:t>
        </w:r>
      </w:ins>
      <w:r>
        <w:t xml:space="preserve"> in </w:t>
      </w:r>
      <w:hyperlink w:anchor="tbl-avail">
        <w:r>
          <w:rPr>
            <w:rStyle w:val="Hyperlink"/>
          </w:rPr>
          <w:t>Table 3</w:t>
        </w:r>
      </w:hyperlink>
      <w:r>
        <w:t xml:space="preserve">. In </w:t>
      </w:r>
      <w:del w:id="1291" w:author="Haziq Jamil" w:date="2025-03-06T17:08:00Z" w16du:dateUtc="2025-03-06T09:08:00Z">
        <w:r w:rsidR="00474C2D">
          <w:delText>summary</w:delText>
        </w:r>
      </w:del>
      <w:ins w:id="1292" w:author="Haziq Jamil" w:date="2025-03-06T17:08:00Z" w16du:dateUtc="2025-03-06T09:08:00Z">
        <w:r>
          <w:t>total</w:t>
        </w:r>
      </w:ins>
      <w:r>
        <w:t>, 10.</w:t>
      </w:r>
      <w:del w:id="1293" w:author="Haziq Jamil" w:date="2025-03-06T17:08:00Z" w16du:dateUtc="2025-03-06T09:08:00Z">
        <w:r w:rsidR="00474C2D">
          <w:delText>5</w:delText>
        </w:r>
      </w:del>
      <w:ins w:id="1294" w:author="Haziq Jamil" w:date="2025-03-06T17:08:00Z" w16du:dateUtc="2025-03-06T09:08:00Z">
        <w:r>
          <w:t>1</w:t>
        </w:r>
      </w:ins>
      <w:r>
        <w:t xml:space="preserve">% of the records contain missing values for all key house characteristics (i.e. plot area, floor area, beds, and baths), which, depending on the research question, may </w:t>
      </w:r>
      <w:del w:id="1295" w:author="Haziq Jamil" w:date="2025-03-06T17:08:00Z" w16du:dateUtc="2025-03-06T09:08:00Z">
        <w:r w:rsidR="00474C2D">
          <w:delText>necessitate</w:delText>
        </w:r>
      </w:del>
      <w:ins w:id="1296" w:author="Haziq Jamil" w:date="2025-03-06T17:08:00Z" w16du:dateUtc="2025-03-06T09:08:00Z">
        <w:r>
          <w:t>require</w:t>
        </w:r>
      </w:ins>
      <w:r>
        <w:t xml:space="preserve"> imputation or</w:t>
      </w:r>
      <w:ins w:id="1297" w:author="Haziq Jamil" w:date="2025-03-06T17:08:00Z" w16du:dateUtc="2025-03-06T09:08:00Z">
        <w:r>
          <w:t xml:space="preserve"> the</w:t>
        </w:r>
      </w:ins>
      <w:r>
        <w:t xml:space="preserve"> exclusion of these records.</w:t>
      </w:r>
    </w:p>
    <w:p w14:paraId="0F304AF4" w14:textId="77777777" w:rsidR="00D77C12" w:rsidRDefault="00D77C12" w:rsidP="00D77C12">
      <w:pPr>
        <w:rPr>
          <w:ins w:id="1298" w:author="Haziq Jamil" w:date="2025-03-06T17:08:00Z" w16du:dateUtc="2025-03-06T09:08:00Z"/>
        </w:rPr>
      </w:pPr>
    </w:p>
    <w:p w14:paraId="02AD03FC" w14:textId="77777777" w:rsidR="00D77C12" w:rsidRDefault="00D77C12" w:rsidP="00D77C12">
      <w:pPr>
        <w:jc w:val="center"/>
        <w:rPr>
          <w:ins w:id="1299" w:author="Haziq Jamil" w:date="2025-03-06T17:08:00Z" w16du:dateUtc="2025-03-06T09:08:00Z"/>
        </w:rPr>
      </w:pPr>
      <w:ins w:id="1300" w:author="Haziq Jamil" w:date="2025-03-06T17:08:00Z" w16du:dateUtc="2025-03-06T09:08:00Z">
        <w:r>
          <w:rPr>
            <w:noProof/>
          </w:rPr>
          <w:lastRenderedPageBreak/>
          <w:drawing>
            <wp:inline distT="0" distB="0" distL="0" distR="0" wp14:anchorId="0B8B9453" wp14:editId="1E575CAF">
              <wp:extent cx="5727700" cy="2545644"/>
              <wp:effectExtent l="0" t="0" r="0" b="0"/>
              <wp:docPr id="39" name="Picture" descr="A graph of a number of missing entrys&#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Picture" descr="A graph of a number of missing entrys&#10;&#10;AI-generated content may be incorrect."/>
                      <pic:cNvPicPr>
                        <a:picLocks noChangeAspect="1" noChangeArrowheads="1"/>
                      </pic:cNvPicPr>
                    </pic:nvPicPr>
                    <pic:blipFill>
                      <a:blip r:embed="rId25"/>
                      <a:stretch>
                        <a:fillRect/>
                      </a:stretch>
                    </pic:blipFill>
                    <pic:spPr bwMode="auto">
                      <a:xfrm>
                        <a:off x="0" y="0"/>
                        <a:ext cx="5727700" cy="2545644"/>
                      </a:xfrm>
                      <a:prstGeom prst="rect">
                        <a:avLst/>
                      </a:prstGeom>
                      <a:noFill/>
                      <a:ln w="9525">
                        <a:noFill/>
                        <a:headEnd/>
                        <a:tailEnd/>
                      </a:ln>
                    </pic:spPr>
                  </pic:pic>
                </a:graphicData>
              </a:graphic>
            </wp:inline>
          </w:drawing>
        </w:r>
      </w:ins>
    </w:p>
    <w:p w14:paraId="29A3A072" w14:textId="427E8A47" w:rsidR="00D77C12" w:rsidRDefault="00D77C12" w:rsidP="00D77C12">
      <w:pPr>
        <w:rPr>
          <w:ins w:id="1301" w:author="Haziq Jamil" w:date="2025-03-06T17:08:00Z" w16du:dateUtc="2025-03-06T09:08:00Z"/>
        </w:rPr>
      </w:pPr>
      <w:ins w:id="1302" w:author="Haziq Jamil" w:date="2025-03-06T17:08:00Z" w16du:dateUtc="2025-03-06T09:08:00Z">
        <w:r>
          <w:t>Figure 3: Missing data patterns for key house characteristics.</w:t>
        </w:r>
      </w:ins>
    </w:p>
    <w:bookmarkEnd w:id="1265"/>
    <w:p w14:paraId="75409194" w14:textId="77777777" w:rsidR="00656270" w:rsidRDefault="00656270" w:rsidP="00656270">
      <w:pPr>
        <w:pStyle w:val="Heading2"/>
        <w:rPr>
          <w:moveFrom w:id="1303" w:author="Haziq Jamil" w:date="2025-03-06T17:08:00Z" w16du:dateUtc="2025-03-06T09:08:00Z"/>
        </w:rPr>
      </w:pPr>
      <w:moveFromRangeStart w:id="1304" w:author="Haziq Jamil" w:date="2025-03-06T17:08:00Z" w:name="move192173340"/>
      <w:moveFrom w:id="1305" w:author="Haziq Jamil" w:date="2025-03-06T17:08:00Z" w16du:dateUtc="2025-03-06T09:08:00Z">
        <w:r>
          <w:t>Comparison to RPPI Data</w:t>
        </w:r>
      </w:moveFrom>
    </w:p>
    <w:p w14:paraId="0F8C981D" w14:textId="77777777" w:rsidR="00474C2D" w:rsidRDefault="00EF4993" w:rsidP="00474C2D">
      <w:pPr>
        <w:rPr>
          <w:del w:id="1306" w:author="Haziq Jamil" w:date="2025-03-06T17:08:00Z" w16du:dateUtc="2025-03-06T09:08:00Z"/>
        </w:rPr>
      </w:pPr>
      <w:moveFrom w:id="1307" w:author="Haziq Jamil" w:date="2025-03-06T17:08:00Z" w16du:dateUtc="2025-03-06T09:08:00Z">
        <w:r>
          <w:t>To demonstrate the quality of the data set, we compared it with the Residential Property Price Index (RPPI) [</w:t>
        </w:r>
      </w:moveFrom>
      <w:moveFromRangeEnd w:id="1304"/>
      <w:del w:id="1308" w:author="Haziq Jamil" w:date="2025-03-06T17:08:00Z" w16du:dateUtc="2025-03-06T09:08:00Z">
        <w:r w:rsidR="00474C2D">
          <w:delText>8] published by the Brunei Darussalam Central Bank (BDCB).</w:delText>
        </w:r>
      </w:del>
      <w:moveFromRangeStart w:id="1309" w:author="Haziq Jamil" w:date="2025-03-06T17:08:00Z" w:name="move192173341"/>
      <w:moveFrom w:id="1310" w:author="Haziq Jamil" w:date="2025-03-06T17:08:00Z" w16du:dateUtc="2025-03-06T09:08:00Z">
        <w:r>
          <w:t xml:space="preserve"> A simple median price per square foot (PPSF) index can be calculated by aggregating the data by quarters. </w:t>
        </w:r>
      </w:moveFrom>
      <w:moveFromRangeEnd w:id="1309"/>
      <w:del w:id="1311" w:author="Haziq Jamil" w:date="2025-03-06T17:08:00Z" w16du:dateUtc="2025-03-06T09:08:00Z">
        <w:r w:rsidR="00474C2D">
          <w:delText xml:space="preserve">  </w:delText>
        </w:r>
      </w:del>
      <w:moveFromRangeStart w:id="1312" w:author="Haziq Jamil" w:date="2025-03-06T17:08:00Z" w:name="move192173342"/>
      <w:moveFrom w:id="1313" w:author="Haziq Jamil" w:date="2025-03-06T17:08:00Z" w16du:dateUtc="2025-03-06T09:08:00Z">
        <w:r>
          <w:t xml:space="preserve">This approach minimises the impact of missing values, as the index is based on aggregated data. </w:t>
        </w:r>
      </w:moveFrom>
      <w:moveFromRangeEnd w:id="1312"/>
      <w:del w:id="1314" w:author="Haziq Jamil" w:date="2025-03-06T17:08:00Z" w16du:dateUtc="2025-03-06T09:08:00Z">
        <w:r w:rsidR="00474C2D">
          <w:fldChar w:fldCharType="begin"/>
        </w:r>
        <w:r w:rsidR="00474C2D">
          <w:delInstrText>HYPERLINK \l "fig-rppi" \h</w:delInstrText>
        </w:r>
        <w:r w:rsidR="00474C2D">
          <w:fldChar w:fldCharType="separate"/>
        </w:r>
        <w:r w:rsidR="00474C2D">
          <w:rPr>
            <w:rStyle w:val="Hyperlink"/>
          </w:rPr>
          <w:delText>Figure 3</w:delText>
        </w:r>
        <w:r w:rsidR="00474C2D">
          <w:fldChar w:fldCharType="end"/>
        </w:r>
        <w:r w:rsidR="00474C2D">
          <w:delText xml:space="preserve"> shows the comparison between the RPPI and the PPSF index calculated from our data set. The mean absolute error (MAE) between the two indices is calculated to be 4.66%, indicating a good level of agreement between the two data sets.</w:delText>
        </w:r>
      </w:del>
    </w:p>
    <w:tbl>
      <w:tblPr>
        <w:tblW w:w="5000" w:type="pct"/>
        <w:tblLayout w:type="fixed"/>
        <w:tblLook w:val="0000" w:firstRow="0" w:lastRow="0" w:firstColumn="0" w:lastColumn="0" w:noHBand="0" w:noVBand="0"/>
      </w:tblPr>
      <w:tblGrid>
        <w:gridCol w:w="9026"/>
      </w:tblGrid>
      <w:tr w:rsidR="00474C2D" w14:paraId="0C55CE56" w14:textId="77777777" w:rsidTr="00766EA7">
        <w:trPr>
          <w:del w:id="1315" w:author="Haziq Jamil" w:date="2025-03-06T17:08:00Z" w16du:dateUtc="2025-03-06T09:08:00Z"/>
        </w:trPr>
        <w:tc>
          <w:tcPr>
            <w:tcW w:w="7920" w:type="dxa"/>
          </w:tcPr>
          <w:p w14:paraId="1FB43A59" w14:textId="77777777" w:rsidR="00474C2D" w:rsidRDefault="00474C2D" w:rsidP="00766EA7">
            <w:pPr>
              <w:jc w:val="center"/>
              <w:rPr>
                <w:del w:id="1316" w:author="Haziq Jamil" w:date="2025-03-06T17:08:00Z" w16du:dateUtc="2025-03-06T09:08:00Z"/>
              </w:rPr>
            </w:pPr>
            <w:del w:id="1317" w:author="Haziq Jamil" w:date="2025-03-06T17:08:00Z" w16du:dateUtc="2025-03-06T09:08:00Z">
              <w:r>
                <w:rPr>
                  <w:noProof/>
                </w:rPr>
                <w:drawing>
                  <wp:inline distT="0" distB="0" distL="0" distR="0" wp14:anchorId="1AB368DB" wp14:editId="6FCA48B0">
                    <wp:extent cx="5727700" cy="3182055"/>
                    <wp:effectExtent l="0" t="0" r="0" b="0"/>
                    <wp:docPr id="41"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descr="A graph with red and blue lines&#10;&#10;Description automatically generated"/>
                            <pic:cNvPicPr>
                              <a:picLocks noChangeAspect="1" noChangeArrowheads="1"/>
                            </pic:cNvPicPr>
                          </pic:nvPicPr>
                          <pic:blipFill>
                            <a:blip r:embed="rId26"/>
                            <a:stretch>
                              <a:fillRect/>
                            </a:stretch>
                          </pic:blipFill>
                          <pic:spPr bwMode="auto">
                            <a:xfrm>
                              <a:off x="0" y="0"/>
                              <a:ext cx="5727700" cy="3182055"/>
                            </a:xfrm>
                            <a:prstGeom prst="rect">
                              <a:avLst/>
                            </a:prstGeom>
                            <a:noFill/>
                            <a:ln w="9525">
                              <a:noFill/>
                              <a:headEnd/>
                              <a:tailEnd/>
                            </a:ln>
                          </pic:spPr>
                        </pic:pic>
                      </a:graphicData>
                    </a:graphic>
                  </wp:inline>
                </w:drawing>
              </w:r>
            </w:del>
          </w:p>
          <w:p w14:paraId="602F2971" w14:textId="77777777" w:rsidR="00474C2D" w:rsidRDefault="00474C2D" w:rsidP="00766EA7">
            <w:pPr>
              <w:spacing w:before="200"/>
              <w:rPr>
                <w:del w:id="1318" w:author="Haziq Jamil" w:date="2025-03-06T17:08:00Z" w16du:dateUtc="2025-03-06T09:08:00Z"/>
              </w:rPr>
            </w:pPr>
            <w:del w:id="1319" w:author="Haziq Jamil" w:date="2025-03-06T17:08:00Z" w16du:dateUtc="2025-03-06T09:08:00Z">
              <w:r>
                <w:lastRenderedPageBreak/>
                <w:delText>Figure 3: Comparison of quarterly median price per square foot indices (Median PPSF) and the official Residential Property Price Index (RPPI) from Brunei Darussalam Central Bank (BDCB).</w:delText>
              </w:r>
            </w:del>
          </w:p>
        </w:tc>
      </w:tr>
    </w:tbl>
    <w:p w14:paraId="52D97D80" w14:textId="77777777" w:rsidR="00474C2D" w:rsidRDefault="00474C2D" w:rsidP="001C7D7C">
      <w:pPr>
        <w:rPr>
          <w:del w:id="1320" w:author="Haziq Jamil" w:date="2025-03-06T17:08:00Z" w16du:dateUtc="2025-03-06T09:08:00Z"/>
          <w:lang w:val="en-US"/>
        </w:rPr>
      </w:pPr>
    </w:p>
    <w:p w14:paraId="5A6AC4E5" w14:textId="7CB0838B" w:rsidR="00FD370E" w:rsidRPr="00FD370E" w:rsidRDefault="00FD370E" w:rsidP="00EA2759">
      <w:pPr>
        <w:pStyle w:val="Heading1"/>
        <w:rPr>
          <w:lang w:val="en-US"/>
        </w:rPr>
      </w:pPr>
      <w:r>
        <w:rPr>
          <w:lang w:val="en-US"/>
        </w:rPr>
        <w:t>EXPERIMENTAL DESIGN</w:t>
      </w:r>
      <w:r w:rsidR="00B45370">
        <w:rPr>
          <w:lang w:val="en-US"/>
        </w:rPr>
        <w:t>, MATERIALS AND METHODS</w:t>
      </w:r>
    </w:p>
    <w:p w14:paraId="3E7378A4" w14:textId="77777777" w:rsidR="00DE0167" w:rsidRDefault="00DE0167" w:rsidP="00DE0167">
      <w:r>
        <w:t xml:space="preserve">In this section we describe the data collection process, which involved either a manual transcription of property listings from newspapers, or web scraping of online property agent listings. The data collection method varied over the years due to the availability of data sources and the evolution of technology. For the later years, a large language model (LLM) was also employed to perform data cleaning on the web scraped data. </w:t>
      </w:r>
      <w:hyperlink w:anchor="tbl-avail">
        <w:r>
          <w:rPr>
            <w:rStyle w:val="Hyperlink"/>
          </w:rPr>
          <w:t>Table 3</w:t>
        </w:r>
      </w:hyperlink>
      <w:r>
        <w:t xml:space="preserve"> details which method was used for each year in the data set, and whether the data was subjected to LLM post-processing.</w:t>
      </w:r>
    </w:p>
    <w:p w14:paraId="6EE807BD" w14:textId="3E536B71" w:rsidR="00DE0167" w:rsidRDefault="00DE0167" w:rsidP="00DE0167">
      <w:r>
        <w:t>All analyses were conducted using the R programming language [</w:t>
      </w:r>
      <w:del w:id="1321" w:author="Haziq Jamil" w:date="2025-03-06T17:08:00Z" w16du:dateUtc="2025-03-06T09:08:00Z">
        <w:r w:rsidR="00C5528A">
          <w:delText>13</w:delText>
        </w:r>
      </w:del>
      <w:ins w:id="1322" w:author="Haziq Jamil" w:date="2025-03-06T17:08:00Z" w16du:dateUtc="2025-03-06T09:08:00Z">
        <w:r>
          <w:t>7</w:t>
        </w:r>
      </w:ins>
      <w:r>
        <w:t>], with specific packages used described in each subsection below.</w:t>
      </w:r>
    </w:p>
    <w:p w14:paraId="497B6A25" w14:textId="29674A50" w:rsidR="00C5528A" w:rsidRDefault="00C5528A">
      <w:r>
        <w:br w:type="page"/>
      </w:r>
    </w:p>
    <w:tbl>
      <w:tblPr>
        <w:tblW w:w="5000" w:type="pct"/>
        <w:tblLayout w:type="fixed"/>
        <w:tblLook w:val="0000" w:firstRow="0" w:lastRow="0" w:firstColumn="0" w:lastColumn="0" w:noHBand="0" w:noVBand="0"/>
      </w:tblPr>
      <w:tblGrid>
        <w:gridCol w:w="9026"/>
      </w:tblGrid>
      <w:tr w:rsidR="00C5528A" w14:paraId="122920EB" w14:textId="77777777" w:rsidTr="00C5528A">
        <w:tc>
          <w:tcPr>
            <w:tcW w:w="9026" w:type="dxa"/>
          </w:tcPr>
          <w:p w14:paraId="3226B637" w14:textId="77777777" w:rsidR="00C5528A" w:rsidRDefault="00C5528A" w:rsidP="00766EA7">
            <w:pPr>
              <w:spacing w:before="200"/>
            </w:pPr>
            <w:bookmarkStart w:id="1323" w:name="tbl-avail"/>
            <w:r>
              <w:lastRenderedPageBreak/>
              <w:t>Table 3: Data availability by year.</w:t>
            </w:r>
          </w:p>
        </w:tc>
        <w:bookmarkEnd w:id="1323"/>
      </w:tr>
    </w:tbl>
    <w:tbl>
      <w:tblPr>
        <w:tblStyle w:val="Table"/>
        <w:tblW w:w="0" w:type="auto"/>
        <w:jc w:val="center"/>
        <w:tblCellMar>
          <w:left w:w="60" w:type="dxa"/>
          <w:right w:w="60" w:type="dxa"/>
        </w:tblCellMar>
        <w:tblLook w:val="0000" w:firstRow="0" w:lastRow="0" w:firstColumn="0" w:lastColumn="0" w:noHBand="0" w:noVBand="0"/>
      </w:tblPr>
      <w:tblGrid>
        <w:gridCol w:w="1006"/>
        <w:gridCol w:w="892"/>
        <w:gridCol w:w="1173"/>
        <w:gridCol w:w="989"/>
        <w:gridCol w:w="1410"/>
        <w:gridCol w:w="875"/>
        <w:gridCol w:w="788"/>
        <w:gridCol w:w="830"/>
        <w:gridCol w:w="1063"/>
      </w:tblGrid>
      <w:tr w:rsidR="00017E92" w:rsidRPr="00017E92" w14:paraId="6B71AD7B" w14:textId="77777777" w:rsidTr="00236114">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09F4B9AA" w14:textId="77777777" w:rsidR="00017E92" w:rsidRPr="001719B2" w:rsidRDefault="00017E92" w:rsidP="00236114">
            <w:pPr>
              <w:keepNext/>
              <w:spacing w:after="60"/>
              <w:rPr>
                <w:sz w:val="18"/>
                <w:rPrChange w:id="1324" w:author="Haziq Jamil" w:date="2025-03-06T17:08:00Z" w16du:dateUtc="2025-03-06T09:08:00Z">
                  <w:rPr/>
                </w:rPrChange>
              </w:rPr>
            </w:pPr>
          </w:p>
        </w:tc>
        <w:tc>
          <w:tcPr>
            <w:tcW w:w="0" w:type="auto"/>
            <w:tcBorders>
              <w:top w:val="single" w:sz="16" w:space="0" w:color="D3D3D3"/>
              <w:left w:val="single" w:sz="0" w:space="0" w:color="D3D3D3"/>
            </w:tcBorders>
          </w:tcPr>
          <w:p w14:paraId="0C836BE7" w14:textId="77777777" w:rsidR="00017E92" w:rsidRPr="001719B2" w:rsidRDefault="00017E92" w:rsidP="00236114">
            <w:pPr>
              <w:keepNext/>
              <w:spacing w:after="60"/>
              <w:rPr>
                <w:sz w:val="18"/>
                <w:rPrChange w:id="1325" w:author="Haziq Jamil" w:date="2025-03-06T17:08:00Z" w16du:dateUtc="2025-03-06T09:08:00Z">
                  <w:rPr/>
                </w:rPrChange>
              </w:rPr>
            </w:pPr>
          </w:p>
        </w:tc>
        <w:tc>
          <w:tcPr>
            <w:tcW w:w="0" w:type="auto"/>
            <w:tcBorders>
              <w:top w:val="single" w:sz="16" w:space="0" w:color="D3D3D3"/>
            </w:tcBorders>
          </w:tcPr>
          <w:p w14:paraId="28CF38CA" w14:textId="77777777" w:rsidR="00017E92" w:rsidRPr="001719B2" w:rsidRDefault="00017E92" w:rsidP="00236114">
            <w:pPr>
              <w:keepNext/>
              <w:spacing w:after="60"/>
              <w:rPr>
                <w:sz w:val="18"/>
                <w:rPrChange w:id="1326" w:author="Haziq Jamil" w:date="2025-03-06T17:08:00Z" w16du:dateUtc="2025-03-06T09:08:00Z">
                  <w:rPr/>
                </w:rPrChange>
              </w:rPr>
            </w:pPr>
          </w:p>
        </w:tc>
        <w:tc>
          <w:tcPr>
            <w:tcW w:w="0" w:type="auto"/>
            <w:gridSpan w:val="2"/>
            <w:tcBorders>
              <w:top w:val="single" w:sz="16" w:space="0" w:color="D3D3D3"/>
              <w:bottom w:val="single" w:sz="16" w:space="0" w:color="D3D3D3"/>
            </w:tcBorders>
          </w:tcPr>
          <w:p w14:paraId="30C255E1" w14:textId="77777777" w:rsidR="00017E92" w:rsidRPr="001719B2" w:rsidRDefault="00017E92" w:rsidP="00236114">
            <w:pPr>
              <w:keepNext/>
              <w:spacing w:after="60"/>
              <w:jc w:val="center"/>
              <w:rPr>
                <w:sz w:val="18"/>
                <w:rPrChange w:id="1327" w:author="Haziq Jamil" w:date="2025-03-06T17:08:00Z" w16du:dateUtc="2025-03-06T09:08:00Z">
                  <w:rPr/>
                </w:rPrChange>
              </w:rPr>
            </w:pPr>
            <w:r w:rsidRPr="001719B2">
              <w:rPr>
                <w:rFonts w:ascii="Calibri" w:hAnsi="Calibri"/>
                <w:sz w:val="18"/>
                <w:rPrChange w:id="1328" w:author="Haziq Jamil" w:date="2025-03-06T17:08:00Z" w16du:dateUtc="2025-03-06T09:08:00Z">
                  <w:rPr>
                    <w:rFonts w:ascii="Calibri" w:hAnsi="Calibri"/>
                    <w:sz w:val="20"/>
                  </w:rPr>
                </w:rPrChange>
              </w:rPr>
              <w:t>Missing data severity</w:t>
            </w:r>
          </w:p>
        </w:tc>
        <w:tc>
          <w:tcPr>
            <w:tcW w:w="0" w:type="auto"/>
            <w:gridSpan w:val="3"/>
            <w:tcBorders>
              <w:top w:val="single" w:sz="16" w:space="0" w:color="D3D3D3"/>
              <w:bottom w:val="single" w:sz="16" w:space="0" w:color="D3D3D3"/>
            </w:tcBorders>
          </w:tcPr>
          <w:p w14:paraId="2A6570EE" w14:textId="77777777" w:rsidR="00017E92" w:rsidRPr="001719B2" w:rsidRDefault="00017E92" w:rsidP="00236114">
            <w:pPr>
              <w:keepNext/>
              <w:spacing w:after="60"/>
              <w:jc w:val="center"/>
              <w:rPr>
                <w:sz w:val="18"/>
                <w:rPrChange w:id="1329" w:author="Haziq Jamil" w:date="2025-03-06T17:08:00Z" w16du:dateUtc="2025-03-06T09:08:00Z">
                  <w:rPr/>
                </w:rPrChange>
              </w:rPr>
            </w:pPr>
            <w:r w:rsidRPr="001719B2">
              <w:rPr>
                <w:rFonts w:ascii="Calibri" w:hAnsi="Calibri"/>
                <w:sz w:val="18"/>
                <w:rPrChange w:id="1330" w:author="Haziq Jamil" w:date="2025-03-06T17:08:00Z" w16du:dateUtc="2025-03-06T09:08:00Z">
                  <w:rPr>
                    <w:rFonts w:ascii="Calibri" w:hAnsi="Calibri"/>
                    <w:sz w:val="20"/>
                  </w:rPr>
                </w:rPrChange>
              </w:rPr>
              <w:t>Data source</w:t>
            </w:r>
          </w:p>
        </w:tc>
        <w:tc>
          <w:tcPr>
            <w:tcW w:w="0" w:type="auto"/>
            <w:tcBorders>
              <w:top w:val="single" w:sz="16" w:space="0" w:color="D3D3D3"/>
              <w:right w:val="single" w:sz="0" w:space="0" w:color="D3D3D3"/>
            </w:tcBorders>
          </w:tcPr>
          <w:p w14:paraId="10AA2C49" w14:textId="77777777" w:rsidR="00017E92" w:rsidRPr="001719B2" w:rsidRDefault="00017E92" w:rsidP="00236114">
            <w:pPr>
              <w:keepNext/>
              <w:spacing w:after="60"/>
              <w:rPr>
                <w:sz w:val="18"/>
                <w:rPrChange w:id="1331" w:author="Haziq Jamil" w:date="2025-03-06T17:08:00Z" w16du:dateUtc="2025-03-06T09:08:00Z">
                  <w:rPr/>
                </w:rPrChange>
              </w:rPr>
            </w:pPr>
          </w:p>
        </w:tc>
      </w:tr>
      <w:tr w:rsidR="00017E92" w:rsidRPr="00017E92" w14:paraId="406D3BCC" w14:textId="77777777" w:rsidTr="00236114">
        <w:trPr>
          <w:cantSplit/>
          <w:tblHeader/>
          <w:jc w:val="center"/>
        </w:trPr>
        <w:tc>
          <w:tcPr>
            <w:tcW w:w="0" w:type="auto"/>
            <w:vMerge/>
            <w:tcBorders>
              <w:left w:val="single" w:sz="0" w:space="0" w:color="D3D3D3"/>
              <w:bottom w:val="single" w:sz="16" w:space="0" w:color="D3D3D3"/>
              <w:right w:val="single" w:sz="0" w:space="0" w:color="D3D3D3"/>
            </w:tcBorders>
          </w:tcPr>
          <w:p w14:paraId="03193409" w14:textId="77777777" w:rsidR="00017E92" w:rsidRPr="001719B2" w:rsidRDefault="00017E92" w:rsidP="00236114">
            <w:pPr>
              <w:keepNext/>
              <w:spacing w:after="60"/>
              <w:rPr>
                <w:sz w:val="18"/>
                <w:rPrChange w:id="1332" w:author="Haziq Jamil" w:date="2025-03-06T17:08:00Z" w16du:dateUtc="2025-03-06T09:08:00Z">
                  <w:rPr/>
                </w:rPrChange>
              </w:rPr>
            </w:pPr>
          </w:p>
        </w:tc>
        <w:tc>
          <w:tcPr>
            <w:tcW w:w="0" w:type="auto"/>
            <w:tcBorders>
              <w:left w:val="single" w:sz="0" w:space="0" w:color="D3D3D3"/>
              <w:bottom w:val="single" w:sz="16" w:space="0" w:color="D3D3D3"/>
            </w:tcBorders>
          </w:tcPr>
          <w:p w14:paraId="78EDE368" w14:textId="77777777" w:rsidR="00017E92" w:rsidRPr="001719B2" w:rsidRDefault="00017E92" w:rsidP="00236114">
            <w:pPr>
              <w:keepNext/>
              <w:spacing w:after="60"/>
              <w:jc w:val="right"/>
              <w:rPr>
                <w:sz w:val="18"/>
                <w:rPrChange w:id="1333" w:author="Haziq Jamil" w:date="2025-03-06T17:08:00Z" w16du:dateUtc="2025-03-06T09:08:00Z">
                  <w:rPr/>
                </w:rPrChange>
              </w:rPr>
            </w:pPr>
            <w:r w:rsidRPr="001719B2">
              <w:rPr>
                <w:rFonts w:ascii="Calibri" w:hAnsi="Calibri"/>
                <w:sz w:val="18"/>
                <w:rPrChange w:id="1334" w:author="Haziq Jamil" w:date="2025-03-06T17:08:00Z" w16du:dateUtc="2025-03-06T09:08:00Z">
                  <w:rPr>
                    <w:rFonts w:ascii="Calibri" w:hAnsi="Calibri"/>
                    <w:sz w:val="20"/>
                  </w:rPr>
                </w:rPrChange>
              </w:rPr>
              <w:t>Count</w:t>
            </w:r>
          </w:p>
        </w:tc>
        <w:tc>
          <w:tcPr>
            <w:tcW w:w="0" w:type="auto"/>
            <w:tcBorders>
              <w:bottom w:val="single" w:sz="16" w:space="0" w:color="D3D3D3"/>
            </w:tcBorders>
          </w:tcPr>
          <w:p w14:paraId="5939F814" w14:textId="77777777" w:rsidR="00017E92" w:rsidRPr="001719B2" w:rsidRDefault="00017E92" w:rsidP="00236114">
            <w:pPr>
              <w:keepNext/>
              <w:spacing w:after="60"/>
              <w:jc w:val="right"/>
              <w:rPr>
                <w:sz w:val="18"/>
                <w:rPrChange w:id="1335" w:author="Haziq Jamil" w:date="2025-03-06T17:08:00Z" w16du:dateUtc="2025-03-06T09:08:00Z">
                  <w:rPr/>
                </w:rPrChange>
              </w:rPr>
            </w:pPr>
            <w:r w:rsidRPr="001719B2">
              <w:rPr>
                <w:rFonts w:ascii="Calibri" w:hAnsi="Calibri"/>
                <w:sz w:val="18"/>
                <w:rPrChange w:id="1336" w:author="Haziq Jamil" w:date="2025-03-06T17:08:00Z" w16du:dateUtc="2025-03-06T09:08:00Z">
                  <w:rPr>
                    <w:rFonts w:ascii="Calibri" w:hAnsi="Calibri"/>
                    <w:sz w:val="20"/>
                  </w:rPr>
                </w:rPrChange>
              </w:rPr>
              <w:t>Spatial coverage (mukim)</w:t>
            </w:r>
            <w:r w:rsidRPr="001719B2">
              <w:rPr>
                <w:rFonts w:ascii="Calibri" w:hAnsi="Calibri"/>
                <w:i/>
                <w:sz w:val="18"/>
                <w:vertAlign w:val="superscript"/>
                <w:rPrChange w:id="1337" w:author="Haziq Jamil" w:date="2025-03-06T17:08:00Z" w16du:dateUtc="2025-03-06T09:08:00Z">
                  <w:rPr>
                    <w:rFonts w:ascii="Calibri" w:hAnsi="Calibri"/>
                    <w:i/>
                    <w:sz w:val="20"/>
                    <w:vertAlign w:val="superscript"/>
                  </w:rPr>
                </w:rPrChange>
              </w:rPr>
              <w:t>1</w:t>
            </w:r>
          </w:p>
        </w:tc>
        <w:tc>
          <w:tcPr>
            <w:tcW w:w="0" w:type="auto"/>
            <w:tcBorders>
              <w:bottom w:val="single" w:sz="16" w:space="0" w:color="D3D3D3"/>
            </w:tcBorders>
          </w:tcPr>
          <w:p w14:paraId="1FEF0C3B" w14:textId="77777777" w:rsidR="00017E92" w:rsidRPr="001719B2" w:rsidRDefault="00017E92" w:rsidP="00236114">
            <w:pPr>
              <w:keepNext/>
              <w:spacing w:after="60"/>
              <w:jc w:val="right"/>
              <w:rPr>
                <w:sz w:val="18"/>
                <w:rPrChange w:id="1338" w:author="Haziq Jamil" w:date="2025-03-06T17:08:00Z" w16du:dateUtc="2025-03-06T09:08:00Z">
                  <w:rPr/>
                </w:rPrChange>
              </w:rPr>
            </w:pPr>
            <w:r w:rsidRPr="001719B2">
              <w:rPr>
                <w:rFonts w:ascii="Calibri" w:hAnsi="Calibri"/>
                <w:sz w:val="18"/>
                <w:rPrChange w:id="1339" w:author="Haziq Jamil" w:date="2025-03-06T17:08:00Z" w16du:dateUtc="2025-03-06T09:08:00Z">
                  <w:rPr>
                    <w:rFonts w:ascii="Calibri" w:hAnsi="Calibri"/>
                    <w:sz w:val="20"/>
                  </w:rPr>
                </w:rPrChange>
              </w:rPr>
              <w:t>Property Type</w:t>
            </w:r>
            <w:r w:rsidRPr="001719B2">
              <w:rPr>
                <w:rFonts w:ascii="Calibri" w:hAnsi="Calibri"/>
                <w:i/>
                <w:sz w:val="18"/>
                <w:vertAlign w:val="superscript"/>
                <w:rPrChange w:id="1340" w:author="Haziq Jamil" w:date="2025-03-06T17:08:00Z" w16du:dateUtc="2025-03-06T09:08:00Z">
                  <w:rPr>
                    <w:rFonts w:ascii="Calibri" w:hAnsi="Calibri"/>
                    <w:i/>
                    <w:sz w:val="20"/>
                    <w:vertAlign w:val="superscript"/>
                  </w:rPr>
                </w:rPrChange>
              </w:rPr>
              <w:t>2</w:t>
            </w:r>
          </w:p>
        </w:tc>
        <w:tc>
          <w:tcPr>
            <w:tcW w:w="0" w:type="auto"/>
            <w:tcBorders>
              <w:bottom w:val="single" w:sz="16" w:space="0" w:color="D3D3D3"/>
            </w:tcBorders>
          </w:tcPr>
          <w:p w14:paraId="30B4FBAA" w14:textId="77777777" w:rsidR="00017E92" w:rsidRPr="001719B2" w:rsidRDefault="00017E92" w:rsidP="00236114">
            <w:pPr>
              <w:keepNext/>
              <w:spacing w:after="60"/>
              <w:jc w:val="right"/>
              <w:rPr>
                <w:sz w:val="18"/>
                <w:rPrChange w:id="1341" w:author="Haziq Jamil" w:date="2025-03-06T17:08:00Z" w16du:dateUtc="2025-03-06T09:08:00Z">
                  <w:rPr/>
                </w:rPrChange>
              </w:rPr>
            </w:pPr>
            <w:r w:rsidRPr="001719B2">
              <w:rPr>
                <w:rFonts w:ascii="Calibri" w:hAnsi="Calibri"/>
                <w:sz w:val="18"/>
                <w:rPrChange w:id="1342" w:author="Haziq Jamil" w:date="2025-03-06T17:08:00Z" w16du:dateUtc="2025-03-06T09:08:00Z">
                  <w:rPr>
                    <w:rFonts w:ascii="Calibri" w:hAnsi="Calibri"/>
                    <w:sz w:val="20"/>
                  </w:rPr>
                </w:rPrChange>
              </w:rPr>
              <w:t>Property Characteristics</w:t>
            </w:r>
            <w:r w:rsidRPr="001719B2">
              <w:rPr>
                <w:rFonts w:ascii="Calibri" w:hAnsi="Calibri"/>
                <w:i/>
                <w:sz w:val="18"/>
                <w:vertAlign w:val="superscript"/>
                <w:rPrChange w:id="1343" w:author="Haziq Jamil" w:date="2025-03-06T17:08:00Z" w16du:dateUtc="2025-03-06T09:08:00Z">
                  <w:rPr>
                    <w:rFonts w:ascii="Calibri" w:hAnsi="Calibri"/>
                    <w:i/>
                    <w:sz w:val="20"/>
                    <w:vertAlign w:val="superscript"/>
                  </w:rPr>
                </w:rPrChange>
              </w:rPr>
              <w:t>3</w:t>
            </w:r>
          </w:p>
        </w:tc>
        <w:tc>
          <w:tcPr>
            <w:tcW w:w="0" w:type="auto"/>
            <w:tcBorders>
              <w:bottom w:val="single" w:sz="16" w:space="0" w:color="D3D3D3"/>
            </w:tcBorders>
          </w:tcPr>
          <w:p w14:paraId="2A27867F" w14:textId="77777777" w:rsidR="00017E92" w:rsidRPr="001719B2" w:rsidRDefault="00017E92" w:rsidP="00236114">
            <w:pPr>
              <w:keepNext/>
              <w:spacing w:after="60"/>
              <w:jc w:val="center"/>
              <w:rPr>
                <w:sz w:val="18"/>
                <w:rPrChange w:id="1344" w:author="Haziq Jamil" w:date="2025-03-06T17:08:00Z" w16du:dateUtc="2025-03-06T09:08:00Z">
                  <w:rPr/>
                </w:rPrChange>
              </w:rPr>
            </w:pPr>
            <w:r w:rsidRPr="001719B2">
              <w:rPr>
                <w:rFonts w:ascii="Calibri" w:hAnsi="Calibri"/>
                <w:sz w:val="18"/>
                <w:rPrChange w:id="1345" w:author="Haziq Jamil" w:date="2025-03-06T17:08:00Z" w16du:dateUtc="2025-03-06T09:08:00Z">
                  <w:rPr>
                    <w:rFonts w:ascii="Calibri" w:hAnsi="Calibri"/>
                    <w:sz w:val="20"/>
                  </w:rPr>
                </w:rPrChange>
              </w:rPr>
              <w:t>National Archive</w:t>
            </w:r>
          </w:p>
        </w:tc>
        <w:tc>
          <w:tcPr>
            <w:tcW w:w="0" w:type="auto"/>
            <w:tcBorders>
              <w:bottom w:val="single" w:sz="16" w:space="0" w:color="D3D3D3"/>
            </w:tcBorders>
          </w:tcPr>
          <w:p w14:paraId="495F7287" w14:textId="77777777" w:rsidR="00017E92" w:rsidRPr="001719B2" w:rsidRDefault="00017E92" w:rsidP="00236114">
            <w:pPr>
              <w:keepNext/>
              <w:spacing w:after="60"/>
              <w:jc w:val="center"/>
              <w:rPr>
                <w:sz w:val="18"/>
                <w:rPrChange w:id="1346" w:author="Haziq Jamil" w:date="2025-03-06T17:08:00Z" w16du:dateUtc="2025-03-06T09:08:00Z">
                  <w:rPr/>
                </w:rPrChange>
              </w:rPr>
            </w:pPr>
            <w:r w:rsidRPr="001719B2">
              <w:rPr>
                <w:rFonts w:ascii="Calibri" w:hAnsi="Calibri"/>
                <w:sz w:val="18"/>
                <w:rPrChange w:id="1347" w:author="Haziq Jamil" w:date="2025-03-06T17:08:00Z" w16du:dateUtc="2025-03-06T09:08:00Z">
                  <w:rPr>
                    <w:rFonts w:ascii="Calibri" w:hAnsi="Calibri"/>
                    <w:sz w:val="20"/>
                  </w:rPr>
                </w:rPrChange>
              </w:rPr>
              <w:t>Online Archive</w:t>
            </w:r>
          </w:p>
        </w:tc>
        <w:tc>
          <w:tcPr>
            <w:tcW w:w="0" w:type="auto"/>
            <w:tcBorders>
              <w:bottom w:val="single" w:sz="16" w:space="0" w:color="D3D3D3"/>
            </w:tcBorders>
          </w:tcPr>
          <w:p w14:paraId="6DB98E51" w14:textId="77777777" w:rsidR="00017E92" w:rsidRPr="001719B2" w:rsidRDefault="00017E92" w:rsidP="00236114">
            <w:pPr>
              <w:keepNext/>
              <w:spacing w:after="60"/>
              <w:jc w:val="center"/>
              <w:rPr>
                <w:sz w:val="18"/>
                <w:rPrChange w:id="1348" w:author="Haziq Jamil" w:date="2025-03-06T17:08:00Z" w16du:dateUtc="2025-03-06T09:08:00Z">
                  <w:rPr/>
                </w:rPrChange>
              </w:rPr>
            </w:pPr>
            <w:r w:rsidRPr="001719B2">
              <w:rPr>
                <w:rFonts w:ascii="Calibri" w:hAnsi="Calibri"/>
                <w:sz w:val="18"/>
                <w:rPrChange w:id="1349" w:author="Haziq Jamil" w:date="2025-03-06T17:08:00Z" w16du:dateUtc="2025-03-06T09:08:00Z">
                  <w:rPr>
                    <w:rFonts w:ascii="Calibri" w:hAnsi="Calibri"/>
                    <w:sz w:val="20"/>
                  </w:rPr>
                </w:rPrChange>
              </w:rPr>
              <w:t>Web Scraping</w:t>
            </w:r>
          </w:p>
        </w:tc>
        <w:tc>
          <w:tcPr>
            <w:tcW w:w="0" w:type="auto"/>
            <w:tcBorders>
              <w:bottom w:val="single" w:sz="16" w:space="0" w:color="D3D3D3"/>
              <w:right w:val="single" w:sz="0" w:space="0" w:color="D3D3D3"/>
            </w:tcBorders>
          </w:tcPr>
          <w:p w14:paraId="02959B23" w14:textId="77777777" w:rsidR="00017E92" w:rsidRPr="001719B2" w:rsidRDefault="00017E92" w:rsidP="00236114">
            <w:pPr>
              <w:keepNext/>
              <w:spacing w:after="60"/>
              <w:jc w:val="center"/>
              <w:rPr>
                <w:sz w:val="18"/>
                <w:rPrChange w:id="1350" w:author="Haziq Jamil" w:date="2025-03-06T17:08:00Z" w16du:dateUtc="2025-03-06T09:08:00Z">
                  <w:rPr/>
                </w:rPrChange>
              </w:rPr>
            </w:pPr>
            <w:r w:rsidRPr="001719B2">
              <w:rPr>
                <w:rFonts w:ascii="Calibri" w:hAnsi="Calibri"/>
                <w:sz w:val="18"/>
                <w:rPrChange w:id="1351" w:author="Haziq Jamil" w:date="2025-03-06T17:08:00Z" w16du:dateUtc="2025-03-06T09:08:00Z">
                  <w:rPr>
                    <w:rFonts w:ascii="Calibri" w:hAnsi="Calibri"/>
                    <w:sz w:val="20"/>
                  </w:rPr>
                </w:rPrChange>
              </w:rPr>
              <w:t>LLM post-processing</w:t>
            </w:r>
          </w:p>
        </w:tc>
      </w:tr>
      <w:tr w:rsidR="00017E92" w:rsidRPr="00017E92" w14:paraId="59A9973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9BCFCA" w14:textId="77777777" w:rsidR="00017E92" w:rsidRPr="001719B2" w:rsidRDefault="00017E92" w:rsidP="001719B2">
            <w:pPr>
              <w:keepNext/>
              <w:spacing w:after="60"/>
              <w:rPr>
                <w:sz w:val="18"/>
                <w:rPrChange w:id="1352" w:author="Haziq Jamil" w:date="2025-03-06T17:08:00Z" w16du:dateUtc="2025-03-06T09:08:00Z">
                  <w:rPr/>
                </w:rPrChange>
              </w:rPr>
              <w:pPrChange w:id="1353" w:author="Haziq Jamil" w:date="2025-03-06T17:08:00Z" w16du:dateUtc="2025-03-06T09:08:00Z">
                <w:pPr>
                  <w:keepNext/>
                  <w:spacing w:after="0"/>
                </w:pPr>
              </w:pPrChange>
            </w:pPr>
            <w:r w:rsidRPr="001719B2">
              <w:rPr>
                <w:rFonts w:ascii="Calibri" w:hAnsi="Calibri"/>
                <w:sz w:val="18"/>
                <w:rPrChange w:id="1354" w:author="Haziq Jamil" w:date="2025-03-06T17:08:00Z" w16du:dateUtc="2025-03-06T09:08:00Z">
                  <w:rPr>
                    <w:rFonts w:ascii="Calibri" w:hAnsi="Calibri"/>
                    <w:sz w:val="20"/>
                  </w:rPr>
                </w:rPrChange>
              </w:rPr>
              <w:t>1993</w:t>
            </w:r>
          </w:p>
        </w:tc>
        <w:tc>
          <w:tcPr>
            <w:tcW w:w="0" w:type="auto"/>
            <w:tcBorders>
              <w:top w:val="single" w:sz="0" w:space="0" w:color="D3D3D3"/>
              <w:left w:val="single" w:sz="0" w:space="0" w:color="D3D3D3"/>
              <w:bottom w:val="single" w:sz="0" w:space="0" w:color="D3D3D3"/>
              <w:right w:val="single" w:sz="0" w:space="0" w:color="D3D3D3"/>
            </w:tcBorders>
          </w:tcPr>
          <w:p w14:paraId="297F3839" w14:textId="214DB049" w:rsidR="00017E92" w:rsidRPr="001719B2" w:rsidRDefault="00C5528A" w:rsidP="001719B2">
            <w:pPr>
              <w:keepNext/>
              <w:spacing w:after="60"/>
              <w:jc w:val="right"/>
              <w:rPr>
                <w:sz w:val="18"/>
                <w:rPrChange w:id="1355" w:author="Haziq Jamil" w:date="2025-03-06T17:08:00Z" w16du:dateUtc="2025-03-06T09:08:00Z">
                  <w:rPr/>
                </w:rPrChange>
              </w:rPr>
              <w:pPrChange w:id="1356" w:author="Haziq Jamil" w:date="2025-03-06T17:08:00Z" w16du:dateUtc="2025-03-06T09:08:00Z">
                <w:pPr>
                  <w:keepNext/>
                  <w:spacing w:after="0"/>
                  <w:jc w:val="right"/>
                </w:pPr>
              </w:pPrChange>
            </w:pPr>
            <w:del w:id="1357" w:author="Haziq Jamil" w:date="2025-03-06T17:08:00Z" w16du:dateUtc="2025-03-06T09:08:00Z">
              <w:r>
                <w:rPr>
                  <w:rFonts w:ascii="Calibri" w:hAnsi="Calibri"/>
                  <w:sz w:val="20"/>
                </w:rPr>
                <w:delText>417</w:delText>
              </w:r>
            </w:del>
            <w:ins w:id="1358" w:author="Haziq Jamil" w:date="2025-03-06T17:08:00Z" w16du:dateUtc="2025-03-06T09:08:00Z">
              <w:r w:rsidR="00017E92" w:rsidRPr="00017E92">
                <w:rPr>
                  <w:rFonts w:ascii="Calibri" w:hAnsi="Calibri"/>
                  <w:sz w:val="18"/>
                  <w:szCs w:val="22"/>
                </w:rPr>
                <w:t>400</w:t>
              </w:r>
            </w:ins>
          </w:p>
        </w:tc>
        <w:tc>
          <w:tcPr>
            <w:tcW w:w="0" w:type="auto"/>
            <w:tcBorders>
              <w:top w:val="single" w:sz="0" w:space="0" w:color="D3D3D3"/>
              <w:left w:val="single" w:sz="0" w:space="0" w:color="D3D3D3"/>
              <w:bottom w:val="single" w:sz="0" w:space="0" w:color="D3D3D3"/>
              <w:right w:val="single" w:sz="0" w:space="0" w:color="D3D3D3"/>
            </w:tcBorders>
          </w:tcPr>
          <w:p w14:paraId="109CB342" w14:textId="3C709904" w:rsidR="00017E92" w:rsidRPr="001719B2" w:rsidRDefault="00C5528A" w:rsidP="001719B2">
            <w:pPr>
              <w:keepNext/>
              <w:spacing w:after="60"/>
              <w:jc w:val="right"/>
              <w:rPr>
                <w:sz w:val="18"/>
                <w:rPrChange w:id="1359" w:author="Haziq Jamil" w:date="2025-03-06T17:08:00Z" w16du:dateUtc="2025-03-06T09:08:00Z">
                  <w:rPr/>
                </w:rPrChange>
              </w:rPr>
              <w:pPrChange w:id="1360" w:author="Haziq Jamil" w:date="2025-03-06T17:08:00Z" w16du:dateUtc="2025-03-06T09:08:00Z">
                <w:pPr>
                  <w:keepNext/>
                  <w:spacing w:after="0"/>
                  <w:jc w:val="right"/>
                </w:pPr>
              </w:pPrChange>
            </w:pPr>
            <w:del w:id="1361" w:author="Haziq Jamil" w:date="2025-03-06T17:08:00Z" w16du:dateUtc="2025-03-06T09:08:00Z">
              <w:r>
                <w:rPr>
                  <w:rFonts w:ascii="Calibri" w:hAnsi="Calibri"/>
                  <w:sz w:val="20"/>
                </w:rPr>
                <w:delText>23.1</w:delText>
              </w:r>
            </w:del>
            <w:ins w:id="1362" w:author="Haziq Jamil" w:date="2025-03-06T17:08:00Z" w16du:dateUtc="2025-03-06T09:08:00Z">
              <w:r w:rsidR="00017E92" w:rsidRPr="00017E92">
                <w:rPr>
                  <w:rFonts w:ascii="Calibri" w:hAnsi="Calibri"/>
                  <w:sz w:val="18"/>
                  <w:szCs w:val="22"/>
                </w:rPr>
                <w:t>33.3</w:t>
              </w:r>
            </w:ins>
            <w:r w:rsidR="00017E92" w:rsidRPr="001719B2">
              <w:rPr>
                <w:rFonts w:ascii="Calibri" w:hAnsi="Calibri"/>
                <w:sz w:val="18"/>
                <w:rPrChange w:id="1363"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695A891" w14:textId="77777777" w:rsidR="00017E92" w:rsidRPr="001719B2" w:rsidRDefault="00017E92" w:rsidP="001719B2">
            <w:pPr>
              <w:keepNext/>
              <w:spacing w:after="60"/>
              <w:jc w:val="right"/>
              <w:rPr>
                <w:sz w:val="18"/>
                <w:rPrChange w:id="1364" w:author="Haziq Jamil" w:date="2025-03-06T17:08:00Z" w16du:dateUtc="2025-03-06T09:08:00Z">
                  <w:rPr/>
                </w:rPrChange>
              </w:rPr>
              <w:pPrChange w:id="1365" w:author="Haziq Jamil" w:date="2025-03-06T17:08:00Z" w16du:dateUtc="2025-03-06T09:08:00Z">
                <w:pPr>
                  <w:keepNext/>
                  <w:spacing w:after="0"/>
                  <w:jc w:val="right"/>
                </w:pPr>
              </w:pPrChange>
            </w:pPr>
            <w:r w:rsidRPr="001719B2">
              <w:rPr>
                <w:rFonts w:ascii="Calibri" w:hAnsi="Calibri"/>
                <w:sz w:val="18"/>
                <w:rPrChange w:id="1366"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1670A85B" w14:textId="46AB06A5" w:rsidR="00017E92" w:rsidRPr="001719B2" w:rsidRDefault="00017E92" w:rsidP="001719B2">
            <w:pPr>
              <w:keepNext/>
              <w:spacing w:after="60"/>
              <w:jc w:val="right"/>
              <w:rPr>
                <w:sz w:val="18"/>
                <w:rPrChange w:id="1367" w:author="Haziq Jamil" w:date="2025-03-06T17:08:00Z" w16du:dateUtc="2025-03-06T09:08:00Z">
                  <w:rPr/>
                </w:rPrChange>
              </w:rPr>
              <w:pPrChange w:id="1368" w:author="Haziq Jamil" w:date="2025-03-06T17:08:00Z" w16du:dateUtc="2025-03-06T09:08:00Z">
                <w:pPr>
                  <w:keepNext/>
                  <w:spacing w:after="0"/>
                  <w:jc w:val="right"/>
                </w:pPr>
              </w:pPrChange>
            </w:pPr>
            <w:r w:rsidRPr="001719B2">
              <w:rPr>
                <w:rFonts w:ascii="Calibri" w:hAnsi="Calibri"/>
                <w:sz w:val="18"/>
                <w:rPrChange w:id="1369" w:author="Haziq Jamil" w:date="2025-03-06T17:08:00Z" w16du:dateUtc="2025-03-06T09:08:00Z">
                  <w:rPr>
                    <w:rFonts w:ascii="Calibri" w:hAnsi="Calibri"/>
                    <w:sz w:val="20"/>
                  </w:rPr>
                </w:rPrChange>
              </w:rPr>
              <w:t>19.</w:t>
            </w:r>
            <w:del w:id="1370" w:author="Haziq Jamil" w:date="2025-03-06T17:08:00Z" w16du:dateUtc="2025-03-06T09:08:00Z">
              <w:r w:rsidR="00C5528A">
                <w:rPr>
                  <w:rFonts w:ascii="Calibri" w:hAnsi="Calibri"/>
                  <w:sz w:val="20"/>
                </w:rPr>
                <w:delText>2</w:delText>
              </w:r>
            </w:del>
            <w:ins w:id="1371" w:author="Haziq Jamil" w:date="2025-03-06T17:08:00Z" w16du:dateUtc="2025-03-06T09:08:00Z">
              <w:r w:rsidRPr="00017E92">
                <w:rPr>
                  <w:rFonts w:ascii="Calibri" w:hAnsi="Calibri"/>
                  <w:sz w:val="18"/>
                  <w:szCs w:val="22"/>
                </w:rPr>
                <w:t>0</w:t>
              </w:r>
            </w:ins>
            <w:r w:rsidRPr="001719B2">
              <w:rPr>
                <w:rFonts w:ascii="Calibri" w:hAnsi="Calibri"/>
                <w:sz w:val="18"/>
                <w:rPrChange w:id="137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AF77130" w14:textId="77777777" w:rsidR="00017E92" w:rsidRPr="001719B2" w:rsidRDefault="00017E92" w:rsidP="001719B2">
            <w:pPr>
              <w:keepNext/>
              <w:spacing w:after="60"/>
              <w:jc w:val="center"/>
              <w:rPr>
                <w:sz w:val="18"/>
                <w:rPrChange w:id="1373" w:author="Haziq Jamil" w:date="2025-03-06T17:08:00Z" w16du:dateUtc="2025-03-06T09:08:00Z">
                  <w:rPr/>
                </w:rPrChange>
              </w:rPr>
              <w:pPrChange w:id="1374" w:author="Haziq Jamil" w:date="2025-03-06T17:08:00Z" w16du:dateUtc="2025-03-06T09:08:00Z">
                <w:pPr>
                  <w:keepNext/>
                  <w:spacing w:after="0"/>
                  <w:jc w:val="center"/>
                </w:pPr>
              </w:pPrChange>
            </w:pPr>
            <w:r w:rsidRPr="001719B2">
              <w:rPr>
                <w:rFonts w:ascii="Apple Color Emoji" w:hAnsi="Apple Color Emoji"/>
                <w:sz w:val="18"/>
                <w:rPrChange w:id="1375"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1BE3F3E" w14:textId="77777777" w:rsidR="00017E92" w:rsidRPr="001719B2" w:rsidRDefault="00017E92" w:rsidP="001719B2">
            <w:pPr>
              <w:keepNext/>
              <w:spacing w:after="60"/>
              <w:jc w:val="center"/>
              <w:rPr>
                <w:sz w:val="18"/>
                <w:rPrChange w:id="1376" w:author="Haziq Jamil" w:date="2025-03-06T17:08:00Z" w16du:dateUtc="2025-03-06T09:08:00Z">
                  <w:rPr/>
                </w:rPrChange>
              </w:rPr>
              <w:pPrChange w:id="137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A8CEA49" w14:textId="77777777" w:rsidR="00017E92" w:rsidRPr="001719B2" w:rsidRDefault="00017E92" w:rsidP="001719B2">
            <w:pPr>
              <w:keepNext/>
              <w:spacing w:after="60"/>
              <w:jc w:val="center"/>
              <w:rPr>
                <w:sz w:val="18"/>
                <w:rPrChange w:id="1378" w:author="Haziq Jamil" w:date="2025-03-06T17:08:00Z" w16du:dateUtc="2025-03-06T09:08:00Z">
                  <w:rPr/>
                </w:rPrChange>
              </w:rPr>
              <w:pPrChange w:id="137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B04FEA4" w14:textId="77777777" w:rsidR="00017E92" w:rsidRPr="001719B2" w:rsidRDefault="00017E92" w:rsidP="001719B2">
            <w:pPr>
              <w:keepNext/>
              <w:spacing w:after="60"/>
              <w:jc w:val="center"/>
              <w:rPr>
                <w:sz w:val="18"/>
                <w:rPrChange w:id="1380" w:author="Haziq Jamil" w:date="2025-03-06T17:08:00Z" w16du:dateUtc="2025-03-06T09:08:00Z">
                  <w:rPr/>
                </w:rPrChange>
              </w:rPr>
              <w:pPrChange w:id="1381" w:author="Haziq Jamil" w:date="2025-03-06T17:08:00Z" w16du:dateUtc="2025-03-06T09:08:00Z">
                <w:pPr>
                  <w:keepNext/>
                  <w:spacing w:after="0"/>
                  <w:jc w:val="center"/>
                </w:pPr>
              </w:pPrChange>
            </w:pPr>
          </w:p>
        </w:tc>
      </w:tr>
      <w:tr w:rsidR="00017E92" w:rsidRPr="00017E92" w14:paraId="7C4BF4B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A1C122B" w14:textId="77777777" w:rsidR="00017E92" w:rsidRPr="001719B2" w:rsidRDefault="00017E92" w:rsidP="001719B2">
            <w:pPr>
              <w:keepNext/>
              <w:spacing w:after="60"/>
              <w:rPr>
                <w:sz w:val="18"/>
                <w:rPrChange w:id="1382" w:author="Haziq Jamil" w:date="2025-03-06T17:08:00Z" w16du:dateUtc="2025-03-06T09:08:00Z">
                  <w:rPr/>
                </w:rPrChange>
              </w:rPr>
              <w:pPrChange w:id="1383" w:author="Haziq Jamil" w:date="2025-03-06T17:08:00Z" w16du:dateUtc="2025-03-06T09:08:00Z">
                <w:pPr>
                  <w:keepNext/>
                  <w:spacing w:after="0"/>
                </w:pPr>
              </w:pPrChange>
            </w:pPr>
            <w:r w:rsidRPr="001719B2">
              <w:rPr>
                <w:rFonts w:ascii="Calibri" w:hAnsi="Calibri"/>
                <w:sz w:val="18"/>
                <w:rPrChange w:id="1384" w:author="Haziq Jamil" w:date="2025-03-06T17:08:00Z" w16du:dateUtc="2025-03-06T09:08:00Z">
                  <w:rPr>
                    <w:rFonts w:ascii="Calibri" w:hAnsi="Calibri"/>
                    <w:sz w:val="20"/>
                  </w:rPr>
                </w:rPrChange>
              </w:rPr>
              <w:t>1994</w:t>
            </w:r>
          </w:p>
        </w:tc>
        <w:tc>
          <w:tcPr>
            <w:tcW w:w="0" w:type="auto"/>
            <w:tcBorders>
              <w:top w:val="single" w:sz="0" w:space="0" w:color="D3D3D3"/>
              <w:left w:val="single" w:sz="0" w:space="0" w:color="D3D3D3"/>
              <w:bottom w:val="single" w:sz="0" w:space="0" w:color="D3D3D3"/>
              <w:right w:val="single" w:sz="0" w:space="0" w:color="D3D3D3"/>
            </w:tcBorders>
          </w:tcPr>
          <w:p w14:paraId="01F1E400" w14:textId="2A2AB9C4" w:rsidR="00017E92" w:rsidRPr="001719B2" w:rsidRDefault="00C5528A" w:rsidP="001719B2">
            <w:pPr>
              <w:keepNext/>
              <w:spacing w:after="60"/>
              <w:jc w:val="right"/>
              <w:rPr>
                <w:sz w:val="18"/>
                <w:rPrChange w:id="1385" w:author="Haziq Jamil" w:date="2025-03-06T17:08:00Z" w16du:dateUtc="2025-03-06T09:08:00Z">
                  <w:rPr/>
                </w:rPrChange>
              </w:rPr>
              <w:pPrChange w:id="1386" w:author="Haziq Jamil" w:date="2025-03-06T17:08:00Z" w16du:dateUtc="2025-03-06T09:08:00Z">
                <w:pPr>
                  <w:keepNext/>
                  <w:spacing w:after="0"/>
                  <w:jc w:val="right"/>
                </w:pPr>
              </w:pPrChange>
            </w:pPr>
            <w:del w:id="1387" w:author="Haziq Jamil" w:date="2025-03-06T17:08:00Z" w16du:dateUtc="2025-03-06T09:08:00Z">
              <w:r>
                <w:rPr>
                  <w:rFonts w:ascii="Calibri" w:hAnsi="Calibri"/>
                  <w:sz w:val="20"/>
                </w:rPr>
                <w:delText>654</w:delText>
              </w:r>
            </w:del>
            <w:ins w:id="1388" w:author="Haziq Jamil" w:date="2025-03-06T17:08:00Z" w16du:dateUtc="2025-03-06T09:08:00Z">
              <w:r w:rsidR="00017E92" w:rsidRPr="00017E92">
                <w:rPr>
                  <w:rFonts w:ascii="Calibri" w:hAnsi="Calibri"/>
                  <w:sz w:val="18"/>
                  <w:szCs w:val="22"/>
                </w:rPr>
                <w:t>653</w:t>
              </w:r>
            </w:ins>
          </w:p>
        </w:tc>
        <w:tc>
          <w:tcPr>
            <w:tcW w:w="0" w:type="auto"/>
            <w:tcBorders>
              <w:top w:val="single" w:sz="0" w:space="0" w:color="D3D3D3"/>
              <w:left w:val="single" w:sz="0" w:space="0" w:color="D3D3D3"/>
              <w:bottom w:val="single" w:sz="0" w:space="0" w:color="D3D3D3"/>
              <w:right w:val="single" w:sz="0" w:space="0" w:color="D3D3D3"/>
            </w:tcBorders>
          </w:tcPr>
          <w:p w14:paraId="37C48873" w14:textId="4425552B" w:rsidR="00017E92" w:rsidRPr="001719B2" w:rsidRDefault="00C5528A" w:rsidP="001719B2">
            <w:pPr>
              <w:keepNext/>
              <w:spacing w:after="60"/>
              <w:jc w:val="right"/>
              <w:rPr>
                <w:sz w:val="18"/>
                <w:rPrChange w:id="1389" w:author="Haziq Jamil" w:date="2025-03-06T17:08:00Z" w16du:dateUtc="2025-03-06T09:08:00Z">
                  <w:rPr/>
                </w:rPrChange>
              </w:rPr>
              <w:pPrChange w:id="1390" w:author="Haziq Jamil" w:date="2025-03-06T17:08:00Z" w16du:dateUtc="2025-03-06T09:08:00Z">
                <w:pPr>
                  <w:keepNext/>
                  <w:spacing w:after="0"/>
                  <w:jc w:val="right"/>
                </w:pPr>
              </w:pPrChange>
            </w:pPr>
            <w:del w:id="1391" w:author="Haziq Jamil" w:date="2025-03-06T17:08:00Z" w16du:dateUtc="2025-03-06T09:08:00Z">
              <w:r>
                <w:rPr>
                  <w:rFonts w:ascii="Calibri" w:hAnsi="Calibri"/>
                  <w:sz w:val="20"/>
                </w:rPr>
                <w:delText>35</w:delText>
              </w:r>
            </w:del>
            <w:ins w:id="1392" w:author="Haziq Jamil" w:date="2025-03-06T17:08:00Z" w16du:dateUtc="2025-03-06T09:08:00Z">
              <w:r w:rsidR="00017E92" w:rsidRPr="00017E92">
                <w:rPr>
                  <w:rFonts w:ascii="Calibri" w:hAnsi="Calibri"/>
                  <w:sz w:val="18"/>
                  <w:szCs w:val="22"/>
                </w:rPr>
                <w:t>51</w:t>
              </w:r>
            </w:ins>
            <w:r w:rsidR="00017E92" w:rsidRPr="001719B2">
              <w:rPr>
                <w:rFonts w:ascii="Calibri" w:hAnsi="Calibri"/>
                <w:sz w:val="18"/>
                <w:rPrChange w:id="1393" w:author="Haziq Jamil" w:date="2025-03-06T17:08:00Z" w16du:dateUtc="2025-03-06T09:08: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09B38351" w14:textId="6741189A" w:rsidR="00017E92" w:rsidRPr="001719B2" w:rsidRDefault="00017E92" w:rsidP="001719B2">
            <w:pPr>
              <w:keepNext/>
              <w:spacing w:after="60"/>
              <w:jc w:val="right"/>
              <w:rPr>
                <w:sz w:val="18"/>
                <w:rPrChange w:id="1394" w:author="Haziq Jamil" w:date="2025-03-06T17:08:00Z" w16du:dateUtc="2025-03-06T09:08:00Z">
                  <w:rPr/>
                </w:rPrChange>
              </w:rPr>
              <w:pPrChange w:id="1395" w:author="Haziq Jamil" w:date="2025-03-06T17:08:00Z" w16du:dateUtc="2025-03-06T09:08:00Z">
                <w:pPr>
                  <w:keepNext/>
                  <w:spacing w:after="0"/>
                  <w:jc w:val="right"/>
                </w:pPr>
              </w:pPrChange>
            </w:pPr>
            <w:r w:rsidRPr="001719B2">
              <w:rPr>
                <w:rFonts w:ascii="Calibri" w:hAnsi="Calibri"/>
                <w:sz w:val="18"/>
                <w:rPrChange w:id="1396" w:author="Haziq Jamil" w:date="2025-03-06T17:08:00Z" w16du:dateUtc="2025-03-06T09:08:00Z">
                  <w:rPr>
                    <w:rFonts w:ascii="Calibri" w:hAnsi="Calibri"/>
                    <w:sz w:val="20"/>
                  </w:rPr>
                </w:rPrChange>
              </w:rPr>
              <w:t>65.</w:t>
            </w:r>
            <w:del w:id="1397" w:author="Haziq Jamil" w:date="2025-03-06T17:08:00Z" w16du:dateUtc="2025-03-06T09:08:00Z">
              <w:r w:rsidR="00C5528A">
                <w:rPr>
                  <w:rFonts w:ascii="Calibri" w:hAnsi="Calibri"/>
                  <w:sz w:val="20"/>
                </w:rPr>
                <w:delText>7</w:delText>
              </w:r>
            </w:del>
            <w:ins w:id="1398" w:author="Haziq Jamil" w:date="2025-03-06T17:08:00Z" w16du:dateUtc="2025-03-06T09:08:00Z">
              <w:r w:rsidRPr="00017E92">
                <w:rPr>
                  <w:rFonts w:ascii="Calibri" w:hAnsi="Calibri"/>
                  <w:sz w:val="18"/>
                  <w:szCs w:val="22"/>
                </w:rPr>
                <w:t>8</w:t>
              </w:r>
            </w:ins>
            <w:r w:rsidRPr="001719B2">
              <w:rPr>
                <w:rFonts w:ascii="Calibri" w:hAnsi="Calibri"/>
                <w:sz w:val="18"/>
                <w:rPrChange w:id="1399"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6C1753F" w14:textId="4759BECF" w:rsidR="00017E92" w:rsidRPr="001719B2" w:rsidRDefault="00C5528A" w:rsidP="001719B2">
            <w:pPr>
              <w:keepNext/>
              <w:spacing w:after="60"/>
              <w:jc w:val="right"/>
              <w:rPr>
                <w:sz w:val="18"/>
                <w:rPrChange w:id="1400" w:author="Haziq Jamil" w:date="2025-03-06T17:08:00Z" w16du:dateUtc="2025-03-06T09:08:00Z">
                  <w:rPr/>
                </w:rPrChange>
              </w:rPr>
              <w:pPrChange w:id="1401" w:author="Haziq Jamil" w:date="2025-03-06T17:08:00Z" w16du:dateUtc="2025-03-06T09:08:00Z">
                <w:pPr>
                  <w:keepNext/>
                  <w:spacing w:after="0"/>
                  <w:jc w:val="right"/>
                </w:pPr>
              </w:pPrChange>
            </w:pPr>
            <w:del w:id="1402" w:author="Haziq Jamil" w:date="2025-03-06T17:08:00Z" w16du:dateUtc="2025-03-06T09:08:00Z">
              <w:r>
                <w:rPr>
                  <w:rFonts w:ascii="Calibri" w:hAnsi="Calibri"/>
                  <w:sz w:val="20"/>
                </w:rPr>
                <w:delText>28.0</w:delText>
              </w:r>
            </w:del>
            <w:ins w:id="1403" w:author="Haziq Jamil" w:date="2025-03-06T17:08:00Z" w16du:dateUtc="2025-03-06T09:08:00Z">
              <w:r w:rsidR="00017E92" w:rsidRPr="00017E92">
                <w:rPr>
                  <w:rFonts w:ascii="Calibri" w:hAnsi="Calibri"/>
                  <w:sz w:val="18"/>
                  <w:szCs w:val="22"/>
                </w:rPr>
                <w:t>27.9</w:t>
              </w:r>
            </w:ins>
            <w:r w:rsidR="00017E92" w:rsidRPr="001719B2">
              <w:rPr>
                <w:rFonts w:ascii="Calibri" w:hAnsi="Calibri"/>
                <w:sz w:val="18"/>
                <w:rPrChange w:id="1404"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6BBBBEB" w14:textId="77777777" w:rsidR="00017E92" w:rsidRPr="001719B2" w:rsidRDefault="00017E92" w:rsidP="001719B2">
            <w:pPr>
              <w:keepNext/>
              <w:spacing w:after="60"/>
              <w:jc w:val="center"/>
              <w:rPr>
                <w:sz w:val="18"/>
                <w:rPrChange w:id="1405" w:author="Haziq Jamil" w:date="2025-03-06T17:08:00Z" w16du:dateUtc="2025-03-06T09:08:00Z">
                  <w:rPr/>
                </w:rPrChange>
              </w:rPr>
              <w:pPrChange w:id="1406" w:author="Haziq Jamil" w:date="2025-03-06T17:08:00Z" w16du:dateUtc="2025-03-06T09:08:00Z">
                <w:pPr>
                  <w:keepNext/>
                  <w:spacing w:after="0"/>
                  <w:jc w:val="center"/>
                </w:pPr>
              </w:pPrChange>
            </w:pPr>
            <w:r w:rsidRPr="001719B2">
              <w:rPr>
                <w:rFonts w:ascii="Apple Color Emoji" w:hAnsi="Apple Color Emoji"/>
                <w:sz w:val="18"/>
                <w:rPrChange w:id="1407"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B24EB87" w14:textId="77777777" w:rsidR="00017E92" w:rsidRPr="001719B2" w:rsidRDefault="00017E92" w:rsidP="001719B2">
            <w:pPr>
              <w:keepNext/>
              <w:spacing w:after="60"/>
              <w:jc w:val="center"/>
              <w:rPr>
                <w:sz w:val="18"/>
                <w:rPrChange w:id="1408" w:author="Haziq Jamil" w:date="2025-03-06T17:08:00Z" w16du:dateUtc="2025-03-06T09:08:00Z">
                  <w:rPr/>
                </w:rPrChange>
              </w:rPr>
              <w:pPrChange w:id="140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26C8CFD" w14:textId="77777777" w:rsidR="00017E92" w:rsidRPr="001719B2" w:rsidRDefault="00017E92" w:rsidP="001719B2">
            <w:pPr>
              <w:keepNext/>
              <w:spacing w:after="60"/>
              <w:jc w:val="center"/>
              <w:rPr>
                <w:sz w:val="18"/>
                <w:rPrChange w:id="1410" w:author="Haziq Jamil" w:date="2025-03-06T17:08:00Z" w16du:dateUtc="2025-03-06T09:08:00Z">
                  <w:rPr/>
                </w:rPrChange>
              </w:rPr>
              <w:pPrChange w:id="1411"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9696B74" w14:textId="77777777" w:rsidR="00017E92" w:rsidRPr="001719B2" w:rsidRDefault="00017E92" w:rsidP="001719B2">
            <w:pPr>
              <w:keepNext/>
              <w:spacing w:after="60"/>
              <w:jc w:val="center"/>
              <w:rPr>
                <w:sz w:val="18"/>
                <w:rPrChange w:id="1412" w:author="Haziq Jamil" w:date="2025-03-06T17:08:00Z" w16du:dateUtc="2025-03-06T09:08:00Z">
                  <w:rPr/>
                </w:rPrChange>
              </w:rPr>
              <w:pPrChange w:id="1413" w:author="Haziq Jamil" w:date="2025-03-06T17:08:00Z" w16du:dateUtc="2025-03-06T09:08:00Z">
                <w:pPr>
                  <w:keepNext/>
                  <w:spacing w:after="0"/>
                  <w:jc w:val="center"/>
                </w:pPr>
              </w:pPrChange>
            </w:pPr>
          </w:p>
        </w:tc>
      </w:tr>
      <w:tr w:rsidR="00017E92" w:rsidRPr="00017E92" w14:paraId="4899088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8F719F3" w14:textId="77777777" w:rsidR="00017E92" w:rsidRPr="001719B2" w:rsidRDefault="00017E92" w:rsidP="001719B2">
            <w:pPr>
              <w:keepNext/>
              <w:spacing w:after="60"/>
              <w:rPr>
                <w:sz w:val="18"/>
                <w:rPrChange w:id="1414" w:author="Haziq Jamil" w:date="2025-03-06T17:08:00Z" w16du:dateUtc="2025-03-06T09:08:00Z">
                  <w:rPr/>
                </w:rPrChange>
              </w:rPr>
              <w:pPrChange w:id="1415" w:author="Haziq Jamil" w:date="2025-03-06T17:08:00Z" w16du:dateUtc="2025-03-06T09:08:00Z">
                <w:pPr>
                  <w:keepNext/>
                  <w:spacing w:after="0"/>
                </w:pPr>
              </w:pPrChange>
            </w:pPr>
            <w:r w:rsidRPr="001719B2">
              <w:rPr>
                <w:rFonts w:ascii="Calibri" w:hAnsi="Calibri"/>
                <w:sz w:val="18"/>
                <w:rPrChange w:id="1416" w:author="Haziq Jamil" w:date="2025-03-06T17:08:00Z" w16du:dateUtc="2025-03-06T09:08:00Z">
                  <w:rPr>
                    <w:rFonts w:ascii="Calibri" w:hAnsi="Calibri"/>
                    <w:sz w:val="20"/>
                  </w:rPr>
                </w:rPrChange>
              </w:rPr>
              <w:t>1995</w:t>
            </w:r>
          </w:p>
        </w:tc>
        <w:tc>
          <w:tcPr>
            <w:tcW w:w="0" w:type="auto"/>
            <w:tcBorders>
              <w:top w:val="single" w:sz="0" w:space="0" w:color="D3D3D3"/>
              <w:left w:val="single" w:sz="0" w:space="0" w:color="D3D3D3"/>
              <w:bottom w:val="single" w:sz="0" w:space="0" w:color="D3D3D3"/>
              <w:right w:val="single" w:sz="0" w:space="0" w:color="D3D3D3"/>
            </w:tcBorders>
          </w:tcPr>
          <w:p w14:paraId="0AAB251F" w14:textId="58F9F67F" w:rsidR="00017E92" w:rsidRPr="001719B2" w:rsidRDefault="00C5528A" w:rsidP="001719B2">
            <w:pPr>
              <w:keepNext/>
              <w:spacing w:after="60"/>
              <w:jc w:val="right"/>
              <w:rPr>
                <w:sz w:val="18"/>
                <w:rPrChange w:id="1417" w:author="Haziq Jamil" w:date="2025-03-06T17:08:00Z" w16du:dateUtc="2025-03-06T09:08:00Z">
                  <w:rPr/>
                </w:rPrChange>
              </w:rPr>
              <w:pPrChange w:id="1418" w:author="Haziq Jamil" w:date="2025-03-06T17:08:00Z" w16du:dateUtc="2025-03-06T09:08:00Z">
                <w:pPr>
                  <w:keepNext/>
                  <w:spacing w:after="0"/>
                  <w:jc w:val="right"/>
                </w:pPr>
              </w:pPrChange>
            </w:pPr>
            <w:del w:id="1419" w:author="Haziq Jamil" w:date="2025-03-06T17:08:00Z" w16du:dateUtc="2025-03-06T09:08:00Z">
              <w:r>
                <w:rPr>
                  <w:rFonts w:ascii="Calibri" w:hAnsi="Calibri"/>
                  <w:sz w:val="20"/>
                </w:rPr>
                <w:delText>669</w:delText>
              </w:r>
            </w:del>
            <w:ins w:id="1420" w:author="Haziq Jamil" w:date="2025-03-06T17:08:00Z" w16du:dateUtc="2025-03-06T09:08:00Z">
              <w:r w:rsidR="00017E92" w:rsidRPr="00017E92">
                <w:rPr>
                  <w:rFonts w:ascii="Calibri" w:hAnsi="Calibri"/>
                  <w:sz w:val="18"/>
                  <w:szCs w:val="22"/>
                </w:rPr>
                <w:t>668</w:t>
              </w:r>
            </w:ins>
          </w:p>
        </w:tc>
        <w:tc>
          <w:tcPr>
            <w:tcW w:w="0" w:type="auto"/>
            <w:tcBorders>
              <w:top w:val="single" w:sz="0" w:space="0" w:color="D3D3D3"/>
              <w:left w:val="single" w:sz="0" w:space="0" w:color="D3D3D3"/>
              <w:bottom w:val="single" w:sz="0" w:space="0" w:color="D3D3D3"/>
              <w:right w:val="single" w:sz="0" w:space="0" w:color="D3D3D3"/>
            </w:tcBorders>
          </w:tcPr>
          <w:p w14:paraId="62BBBF52" w14:textId="0872442D" w:rsidR="00017E92" w:rsidRPr="001719B2" w:rsidRDefault="00C5528A" w:rsidP="001719B2">
            <w:pPr>
              <w:keepNext/>
              <w:spacing w:after="60"/>
              <w:jc w:val="right"/>
              <w:rPr>
                <w:sz w:val="18"/>
                <w:rPrChange w:id="1421" w:author="Haziq Jamil" w:date="2025-03-06T17:08:00Z" w16du:dateUtc="2025-03-06T09:08:00Z">
                  <w:rPr/>
                </w:rPrChange>
              </w:rPr>
              <w:pPrChange w:id="1422" w:author="Haziq Jamil" w:date="2025-03-06T17:08:00Z" w16du:dateUtc="2025-03-06T09:08:00Z">
                <w:pPr>
                  <w:keepNext/>
                  <w:spacing w:after="0"/>
                  <w:jc w:val="right"/>
                </w:pPr>
              </w:pPrChange>
            </w:pPr>
            <w:del w:id="1423" w:author="Haziq Jamil" w:date="2025-03-06T17:08:00Z" w16du:dateUtc="2025-03-06T09:08:00Z">
              <w:r>
                <w:rPr>
                  <w:rFonts w:ascii="Calibri" w:hAnsi="Calibri"/>
                  <w:sz w:val="20"/>
                </w:rPr>
                <w:delText>48.7</w:delText>
              </w:r>
            </w:del>
            <w:ins w:id="1424" w:author="Haziq Jamil" w:date="2025-03-06T17:08:00Z" w16du:dateUtc="2025-03-06T09:08:00Z">
              <w:r w:rsidR="00017E92" w:rsidRPr="00017E92">
                <w:rPr>
                  <w:rFonts w:ascii="Calibri" w:hAnsi="Calibri"/>
                  <w:sz w:val="18"/>
                  <w:szCs w:val="22"/>
                </w:rPr>
                <w:t>70.4</w:t>
              </w:r>
            </w:ins>
            <w:r w:rsidR="00017E92" w:rsidRPr="001719B2">
              <w:rPr>
                <w:rFonts w:ascii="Calibri" w:hAnsi="Calibri"/>
                <w:sz w:val="18"/>
                <w:rPrChange w:id="1425"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7A79B4F" w14:textId="77777777" w:rsidR="00017E92" w:rsidRPr="001719B2" w:rsidRDefault="00017E92" w:rsidP="001719B2">
            <w:pPr>
              <w:keepNext/>
              <w:spacing w:after="60"/>
              <w:jc w:val="right"/>
              <w:rPr>
                <w:sz w:val="18"/>
                <w:rPrChange w:id="1426" w:author="Haziq Jamil" w:date="2025-03-06T17:08:00Z" w16du:dateUtc="2025-03-06T09:08:00Z">
                  <w:rPr/>
                </w:rPrChange>
              </w:rPr>
              <w:pPrChange w:id="1427" w:author="Haziq Jamil" w:date="2025-03-06T17:08:00Z" w16du:dateUtc="2025-03-06T09:08:00Z">
                <w:pPr>
                  <w:keepNext/>
                  <w:spacing w:after="0"/>
                  <w:jc w:val="right"/>
                </w:pPr>
              </w:pPrChange>
            </w:pPr>
            <w:r w:rsidRPr="001719B2">
              <w:rPr>
                <w:rFonts w:ascii="Calibri" w:hAnsi="Calibri"/>
                <w:sz w:val="18"/>
                <w:rPrChange w:id="1428" w:author="Haziq Jamil" w:date="2025-03-06T17:08:00Z" w16du:dateUtc="2025-03-06T09:08:00Z">
                  <w:rPr>
                    <w:rFonts w:ascii="Calibri" w:hAnsi="Calibri"/>
                    <w:sz w:val="20"/>
                  </w:rPr>
                </w:rPrChange>
              </w:rPr>
              <w:t>66.8%</w:t>
            </w:r>
          </w:p>
        </w:tc>
        <w:tc>
          <w:tcPr>
            <w:tcW w:w="0" w:type="auto"/>
            <w:tcBorders>
              <w:top w:val="single" w:sz="0" w:space="0" w:color="D3D3D3"/>
              <w:left w:val="single" w:sz="0" w:space="0" w:color="D3D3D3"/>
              <w:bottom w:val="single" w:sz="0" w:space="0" w:color="D3D3D3"/>
              <w:right w:val="single" w:sz="0" w:space="0" w:color="D3D3D3"/>
            </w:tcBorders>
          </w:tcPr>
          <w:p w14:paraId="53FDFC77" w14:textId="22AE2441" w:rsidR="00017E92" w:rsidRPr="001719B2" w:rsidRDefault="00017E92" w:rsidP="001719B2">
            <w:pPr>
              <w:keepNext/>
              <w:spacing w:after="60"/>
              <w:jc w:val="right"/>
              <w:rPr>
                <w:sz w:val="18"/>
                <w:rPrChange w:id="1429" w:author="Haziq Jamil" w:date="2025-03-06T17:08:00Z" w16du:dateUtc="2025-03-06T09:08:00Z">
                  <w:rPr/>
                </w:rPrChange>
              </w:rPr>
              <w:pPrChange w:id="1430" w:author="Haziq Jamil" w:date="2025-03-06T17:08:00Z" w16du:dateUtc="2025-03-06T09:08:00Z">
                <w:pPr>
                  <w:keepNext/>
                  <w:spacing w:after="0"/>
                  <w:jc w:val="right"/>
                </w:pPr>
              </w:pPrChange>
            </w:pPr>
            <w:r w:rsidRPr="001719B2">
              <w:rPr>
                <w:rFonts w:ascii="Calibri" w:hAnsi="Calibri"/>
                <w:sz w:val="18"/>
                <w:rPrChange w:id="1431" w:author="Haziq Jamil" w:date="2025-03-06T17:08:00Z" w16du:dateUtc="2025-03-06T09:08:00Z">
                  <w:rPr>
                    <w:rFonts w:ascii="Calibri" w:hAnsi="Calibri"/>
                    <w:sz w:val="20"/>
                  </w:rPr>
                </w:rPrChange>
              </w:rPr>
              <w:t>21.</w:t>
            </w:r>
            <w:del w:id="1432" w:author="Haziq Jamil" w:date="2025-03-06T17:08:00Z" w16du:dateUtc="2025-03-06T09:08:00Z">
              <w:r w:rsidR="00C5528A">
                <w:rPr>
                  <w:rFonts w:ascii="Calibri" w:hAnsi="Calibri"/>
                  <w:sz w:val="20"/>
                </w:rPr>
                <w:delText>2</w:delText>
              </w:r>
            </w:del>
            <w:ins w:id="1433" w:author="Haziq Jamil" w:date="2025-03-06T17:08:00Z" w16du:dateUtc="2025-03-06T09:08:00Z">
              <w:r w:rsidRPr="00017E92">
                <w:rPr>
                  <w:rFonts w:ascii="Calibri" w:hAnsi="Calibri"/>
                  <w:sz w:val="18"/>
                  <w:szCs w:val="22"/>
                </w:rPr>
                <w:t>3</w:t>
              </w:r>
            </w:ins>
            <w:r w:rsidRPr="001719B2">
              <w:rPr>
                <w:rFonts w:ascii="Calibri" w:hAnsi="Calibri"/>
                <w:sz w:val="18"/>
                <w:rPrChange w:id="1434"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1CB481B" w14:textId="77777777" w:rsidR="00017E92" w:rsidRPr="001719B2" w:rsidRDefault="00017E92" w:rsidP="001719B2">
            <w:pPr>
              <w:keepNext/>
              <w:spacing w:after="60"/>
              <w:jc w:val="center"/>
              <w:rPr>
                <w:sz w:val="18"/>
                <w:rPrChange w:id="1435" w:author="Haziq Jamil" w:date="2025-03-06T17:08:00Z" w16du:dateUtc="2025-03-06T09:08:00Z">
                  <w:rPr/>
                </w:rPrChange>
              </w:rPr>
              <w:pPrChange w:id="1436" w:author="Haziq Jamil" w:date="2025-03-06T17:08:00Z" w16du:dateUtc="2025-03-06T09:08:00Z">
                <w:pPr>
                  <w:keepNext/>
                  <w:spacing w:after="0"/>
                  <w:jc w:val="center"/>
                </w:pPr>
              </w:pPrChange>
            </w:pPr>
            <w:r w:rsidRPr="001719B2">
              <w:rPr>
                <w:rFonts w:ascii="Apple Color Emoji" w:hAnsi="Apple Color Emoji"/>
                <w:sz w:val="18"/>
                <w:rPrChange w:id="1437"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E9A1CB4" w14:textId="77777777" w:rsidR="00017E92" w:rsidRPr="001719B2" w:rsidRDefault="00017E92" w:rsidP="001719B2">
            <w:pPr>
              <w:keepNext/>
              <w:spacing w:after="60"/>
              <w:jc w:val="center"/>
              <w:rPr>
                <w:sz w:val="18"/>
                <w:rPrChange w:id="1438" w:author="Haziq Jamil" w:date="2025-03-06T17:08:00Z" w16du:dateUtc="2025-03-06T09:08:00Z">
                  <w:rPr/>
                </w:rPrChange>
              </w:rPr>
              <w:pPrChange w:id="143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94C30FB" w14:textId="77777777" w:rsidR="00017E92" w:rsidRPr="001719B2" w:rsidRDefault="00017E92" w:rsidP="001719B2">
            <w:pPr>
              <w:keepNext/>
              <w:spacing w:after="60"/>
              <w:jc w:val="center"/>
              <w:rPr>
                <w:sz w:val="18"/>
                <w:rPrChange w:id="1440" w:author="Haziq Jamil" w:date="2025-03-06T17:08:00Z" w16du:dateUtc="2025-03-06T09:08:00Z">
                  <w:rPr/>
                </w:rPrChange>
              </w:rPr>
              <w:pPrChange w:id="1441"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AFFF64E" w14:textId="77777777" w:rsidR="00017E92" w:rsidRPr="001719B2" w:rsidRDefault="00017E92" w:rsidP="001719B2">
            <w:pPr>
              <w:keepNext/>
              <w:spacing w:after="60"/>
              <w:jc w:val="center"/>
              <w:rPr>
                <w:sz w:val="18"/>
                <w:rPrChange w:id="1442" w:author="Haziq Jamil" w:date="2025-03-06T17:08:00Z" w16du:dateUtc="2025-03-06T09:08:00Z">
                  <w:rPr/>
                </w:rPrChange>
              </w:rPr>
              <w:pPrChange w:id="1443" w:author="Haziq Jamil" w:date="2025-03-06T17:08:00Z" w16du:dateUtc="2025-03-06T09:08:00Z">
                <w:pPr>
                  <w:keepNext/>
                  <w:spacing w:after="0"/>
                  <w:jc w:val="center"/>
                </w:pPr>
              </w:pPrChange>
            </w:pPr>
          </w:p>
        </w:tc>
      </w:tr>
      <w:tr w:rsidR="00017E92" w:rsidRPr="00017E92" w14:paraId="1E9AF2A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E9A03A" w14:textId="77777777" w:rsidR="00017E92" w:rsidRPr="001719B2" w:rsidRDefault="00017E92" w:rsidP="001719B2">
            <w:pPr>
              <w:keepNext/>
              <w:spacing w:after="60"/>
              <w:rPr>
                <w:sz w:val="18"/>
                <w:rPrChange w:id="1444" w:author="Haziq Jamil" w:date="2025-03-06T17:08:00Z" w16du:dateUtc="2025-03-06T09:08:00Z">
                  <w:rPr/>
                </w:rPrChange>
              </w:rPr>
              <w:pPrChange w:id="1445" w:author="Haziq Jamil" w:date="2025-03-06T17:08:00Z" w16du:dateUtc="2025-03-06T09:08:00Z">
                <w:pPr>
                  <w:keepNext/>
                  <w:spacing w:after="0"/>
                </w:pPr>
              </w:pPrChange>
            </w:pPr>
            <w:r w:rsidRPr="001719B2">
              <w:rPr>
                <w:rFonts w:ascii="Calibri" w:hAnsi="Calibri"/>
                <w:sz w:val="18"/>
                <w:rPrChange w:id="1446" w:author="Haziq Jamil" w:date="2025-03-06T17:08:00Z" w16du:dateUtc="2025-03-06T09:08:00Z">
                  <w:rPr>
                    <w:rFonts w:ascii="Calibri" w:hAnsi="Calibri"/>
                    <w:sz w:val="20"/>
                  </w:rPr>
                </w:rPrChange>
              </w:rPr>
              <w:t>1996</w:t>
            </w:r>
          </w:p>
        </w:tc>
        <w:tc>
          <w:tcPr>
            <w:tcW w:w="0" w:type="auto"/>
            <w:tcBorders>
              <w:top w:val="single" w:sz="0" w:space="0" w:color="D3D3D3"/>
              <w:left w:val="single" w:sz="0" w:space="0" w:color="D3D3D3"/>
              <w:bottom w:val="single" w:sz="0" w:space="0" w:color="D3D3D3"/>
              <w:right w:val="single" w:sz="0" w:space="0" w:color="D3D3D3"/>
            </w:tcBorders>
          </w:tcPr>
          <w:p w14:paraId="6AB4A1D7" w14:textId="0DB1840B" w:rsidR="00017E92" w:rsidRPr="001719B2" w:rsidRDefault="00C5528A" w:rsidP="001719B2">
            <w:pPr>
              <w:keepNext/>
              <w:spacing w:after="60"/>
              <w:jc w:val="right"/>
              <w:rPr>
                <w:sz w:val="18"/>
                <w:rPrChange w:id="1447" w:author="Haziq Jamil" w:date="2025-03-06T17:08:00Z" w16du:dateUtc="2025-03-06T09:08:00Z">
                  <w:rPr/>
                </w:rPrChange>
              </w:rPr>
              <w:pPrChange w:id="1448" w:author="Haziq Jamil" w:date="2025-03-06T17:08:00Z" w16du:dateUtc="2025-03-06T09:08:00Z">
                <w:pPr>
                  <w:keepNext/>
                  <w:spacing w:after="0"/>
                  <w:jc w:val="right"/>
                </w:pPr>
              </w:pPrChange>
            </w:pPr>
            <w:del w:id="1449" w:author="Haziq Jamil" w:date="2025-03-06T17:08:00Z" w16du:dateUtc="2025-03-06T09:08:00Z">
              <w:r>
                <w:rPr>
                  <w:rFonts w:ascii="Calibri" w:hAnsi="Calibri"/>
                  <w:sz w:val="20"/>
                </w:rPr>
                <w:delText>563</w:delText>
              </w:r>
            </w:del>
            <w:ins w:id="1450" w:author="Haziq Jamil" w:date="2025-03-06T17:08:00Z" w16du:dateUtc="2025-03-06T09:08:00Z">
              <w:r w:rsidR="00017E92" w:rsidRPr="00017E92">
                <w:rPr>
                  <w:rFonts w:ascii="Calibri" w:hAnsi="Calibri"/>
                  <w:sz w:val="18"/>
                  <w:szCs w:val="22"/>
                </w:rPr>
                <w:t>561</w:t>
              </w:r>
            </w:ins>
          </w:p>
        </w:tc>
        <w:tc>
          <w:tcPr>
            <w:tcW w:w="0" w:type="auto"/>
            <w:tcBorders>
              <w:top w:val="single" w:sz="0" w:space="0" w:color="D3D3D3"/>
              <w:left w:val="single" w:sz="0" w:space="0" w:color="D3D3D3"/>
              <w:bottom w:val="single" w:sz="0" w:space="0" w:color="D3D3D3"/>
              <w:right w:val="single" w:sz="0" w:space="0" w:color="D3D3D3"/>
            </w:tcBorders>
          </w:tcPr>
          <w:p w14:paraId="2EB1ADF7" w14:textId="6E2356D6" w:rsidR="00017E92" w:rsidRPr="001719B2" w:rsidRDefault="00C5528A" w:rsidP="001719B2">
            <w:pPr>
              <w:keepNext/>
              <w:spacing w:after="60"/>
              <w:jc w:val="right"/>
              <w:rPr>
                <w:sz w:val="18"/>
                <w:rPrChange w:id="1451" w:author="Haziq Jamil" w:date="2025-03-06T17:08:00Z" w16du:dateUtc="2025-03-06T09:08:00Z">
                  <w:rPr/>
                </w:rPrChange>
              </w:rPr>
              <w:pPrChange w:id="1452" w:author="Haziq Jamil" w:date="2025-03-06T17:08:00Z" w16du:dateUtc="2025-03-06T09:08:00Z">
                <w:pPr>
                  <w:keepNext/>
                  <w:spacing w:after="0"/>
                  <w:jc w:val="right"/>
                </w:pPr>
              </w:pPrChange>
            </w:pPr>
            <w:del w:id="1453" w:author="Haziq Jamil" w:date="2025-03-06T17:08:00Z" w16du:dateUtc="2025-03-06T09:08:00Z">
              <w:r>
                <w:rPr>
                  <w:rFonts w:ascii="Calibri" w:hAnsi="Calibri"/>
                  <w:sz w:val="20"/>
                </w:rPr>
                <w:delText>35</w:delText>
              </w:r>
            </w:del>
            <w:ins w:id="1454" w:author="Haziq Jamil" w:date="2025-03-06T17:08:00Z" w16du:dateUtc="2025-03-06T09:08:00Z">
              <w:r w:rsidR="00017E92" w:rsidRPr="00017E92">
                <w:rPr>
                  <w:rFonts w:ascii="Calibri" w:hAnsi="Calibri"/>
                  <w:sz w:val="18"/>
                  <w:szCs w:val="22"/>
                </w:rPr>
                <w:t>51</w:t>
              </w:r>
            </w:ins>
            <w:r w:rsidR="00017E92" w:rsidRPr="001719B2">
              <w:rPr>
                <w:rFonts w:ascii="Calibri" w:hAnsi="Calibri"/>
                <w:sz w:val="18"/>
                <w:rPrChange w:id="1455" w:author="Haziq Jamil" w:date="2025-03-06T17:08:00Z" w16du:dateUtc="2025-03-06T09:08: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716BB60B" w14:textId="5CC73C76" w:rsidR="00017E92" w:rsidRPr="001719B2" w:rsidRDefault="00017E92" w:rsidP="001719B2">
            <w:pPr>
              <w:keepNext/>
              <w:spacing w:after="60"/>
              <w:jc w:val="right"/>
              <w:rPr>
                <w:sz w:val="18"/>
                <w:rPrChange w:id="1456" w:author="Haziq Jamil" w:date="2025-03-06T17:08:00Z" w16du:dateUtc="2025-03-06T09:08:00Z">
                  <w:rPr/>
                </w:rPrChange>
              </w:rPr>
              <w:pPrChange w:id="1457" w:author="Haziq Jamil" w:date="2025-03-06T17:08:00Z" w16du:dateUtc="2025-03-06T09:08:00Z">
                <w:pPr>
                  <w:keepNext/>
                  <w:spacing w:after="0"/>
                  <w:jc w:val="right"/>
                </w:pPr>
              </w:pPrChange>
            </w:pPr>
            <w:r w:rsidRPr="001719B2">
              <w:rPr>
                <w:rFonts w:ascii="Calibri" w:hAnsi="Calibri"/>
                <w:sz w:val="18"/>
                <w:rPrChange w:id="1458" w:author="Haziq Jamil" w:date="2025-03-06T17:08:00Z" w16du:dateUtc="2025-03-06T09:08:00Z">
                  <w:rPr>
                    <w:rFonts w:ascii="Calibri" w:hAnsi="Calibri"/>
                    <w:sz w:val="20"/>
                  </w:rPr>
                </w:rPrChange>
              </w:rPr>
              <w:t>69.</w:t>
            </w:r>
            <w:del w:id="1459" w:author="Haziq Jamil" w:date="2025-03-06T17:08:00Z" w16du:dateUtc="2025-03-06T09:08:00Z">
              <w:r w:rsidR="00C5528A">
                <w:rPr>
                  <w:rFonts w:ascii="Calibri" w:hAnsi="Calibri"/>
                  <w:sz w:val="20"/>
                </w:rPr>
                <w:delText>8</w:delText>
              </w:r>
            </w:del>
            <w:ins w:id="1460" w:author="Haziq Jamil" w:date="2025-03-06T17:08:00Z" w16du:dateUtc="2025-03-06T09:08:00Z">
              <w:r w:rsidRPr="00017E92">
                <w:rPr>
                  <w:rFonts w:ascii="Calibri" w:hAnsi="Calibri"/>
                  <w:sz w:val="18"/>
                  <w:szCs w:val="22"/>
                </w:rPr>
                <w:t>7</w:t>
              </w:r>
            </w:ins>
            <w:r w:rsidRPr="001719B2">
              <w:rPr>
                <w:rFonts w:ascii="Calibri" w:hAnsi="Calibri"/>
                <w:sz w:val="18"/>
                <w:rPrChange w:id="1461"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C33B19E" w14:textId="77777777" w:rsidR="00017E92" w:rsidRPr="001719B2" w:rsidRDefault="00017E92" w:rsidP="001719B2">
            <w:pPr>
              <w:keepNext/>
              <w:spacing w:after="60"/>
              <w:jc w:val="right"/>
              <w:rPr>
                <w:sz w:val="18"/>
                <w:rPrChange w:id="1462" w:author="Haziq Jamil" w:date="2025-03-06T17:08:00Z" w16du:dateUtc="2025-03-06T09:08:00Z">
                  <w:rPr/>
                </w:rPrChange>
              </w:rPr>
              <w:pPrChange w:id="1463" w:author="Haziq Jamil" w:date="2025-03-06T17:08:00Z" w16du:dateUtc="2025-03-06T09:08:00Z">
                <w:pPr>
                  <w:keepNext/>
                  <w:spacing w:after="0"/>
                  <w:jc w:val="right"/>
                </w:pPr>
              </w:pPrChange>
            </w:pPr>
            <w:r w:rsidRPr="001719B2">
              <w:rPr>
                <w:rFonts w:ascii="Calibri" w:hAnsi="Calibri"/>
                <w:sz w:val="18"/>
                <w:rPrChange w:id="1464" w:author="Haziq Jamil" w:date="2025-03-06T17:08:00Z" w16du:dateUtc="2025-03-06T09:08:00Z">
                  <w:rPr>
                    <w:rFonts w:ascii="Calibri" w:hAnsi="Calibri"/>
                    <w:sz w:val="20"/>
                  </w:rPr>
                </w:rPrChange>
              </w:rPr>
              <w:t>12.1%</w:t>
            </w:r>
          </w:p>
        </w:tc>
        <w:tc>
          <w:tcPr>
            <w:tcW w:w="0" w:type="auto"/>
            <w:tcBorders>
              <w:top w:val="single" w:sz="0" w:space="0" w:color="D3D3D3"/>
              <w:left w:val="single" w:sz="0" w:space="0" w:color="D3D3D3"/>
              <w:bottom w:val="single" w:sz="0" w:space="0" w:color="D3D3D3"/>
              <w:right w:val="single" w:sz="0" w:space="0" w:color="D3D3D3"/>
            </w:tcBorders>
          </w:tcPr>
          <w:p w14:paraId="7631CA58" w14:textId="77777777" w:rsidR="00017E92" w:rsidRPr="001719B2" w:rsidRDefault="00017E92" w:rsidP="001719B2">
            <w:pPr>
              <w:keepNext/>
              <w:spacing w:after="60"/>
              <w:jc w:val="center"/>
              <w:rPr>
                <w:sz w:val="18"/>
                <w:rPrChange w:id="1465" w:author="Haziq Jamil" w:date="2025-03-06T17:08:00Z" w16du:dateUtc="2025-03-06T09:08:00Z">
                  <w:rPr/>
                </w:rPrChange>
              </w:rPr>
              <w:pPrChange w:id="1466" w:author="Haziq Jamil" w:date="2025-03-06T17:08:00Z" w16du:dateUtc="2025-03-06T09:08:00Z">
                <w:pPr>
                  <w:keepNext/>
                  <w:spacing w:after="0"/>
                  <w:jc w:val="center"/>
                </w:pPr>
              </w:pPrChange>
            </w:pPr>
            <w:r w:rsidRPr="001719B2">
              <w:rPr>
                <w:rFonts w:ascii="Apple Color Emoji" w:hAnsi="Apple Color Emoji"/>
                <w:sz w:val="18"/>
                <w:rPrChange w:id="1467"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F2C8AE7" w14:textId="77777777" w:rsidR="00017E92" w:rsidRPr="001719B2" w:rsidRDefault="00017E92" w:rsidP="001719B2">
            <w:pPr>
              <w:keepNext/>
              <w:spacing w:after="60"/>
              <w:jc w:val="center"/>
              <w:rPr>
                <w:sz w:val="18"/>
                <w:rPrChange w:id="1468" w:author="Haziq Jamil" w:date="2025-03-06T17:08:00Z" w16du:dateUtc="2025-03-06T09:08:00Z">
                  <w:rPr/>
                </w:rPrChange>
              </w:rPr>
              <w:pPrChange w:id="146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AD9A034" w14:textId="77777777" w:rsidR="00017E92" w:rsidRPr="001719B2" w:rsidRDefault="00017E92" w:rsidP="001719B2">
            <w:pPr>
              <w:keepNext/>
              <w:spacing w:after="60"/>
              <w:jc w:val="center"/>
              <w:rPr>
                <w:sz w:val="18"/>
                <w:rPrChange w:id="1470" w:author="Haziq Jamil" w:date="2025-03-06T17:08:00Z" w16du:dateUtc="2025-03-06T09:08:00Z">
                  <w:rPr/>
                </w:rPrChange>
              </w:rPr>
              <w:pPrChange w:id="1471"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9E3AE1A" w14:textId="77777777" w:rsidR="00017E92" w:rsidRPr="001719B2" w:rsidRDefault="00017E92" w:rsidP="001719B2">
            <w:pPr>
              <w:keepNext/>
              <w:spacing w:after="60"/>
              <w:jc w:val="center"/>
              <w:rPr>
                <w:sz w:val="18"/>
                <w:rPrChange w:id="1472" w:author="Haziq Jamil" w:date="2025-03-06T17:08:00Z" w16du:dateUtc="2025-03-06T09:08:00Z">
                  <w:rPr/>
                </w:rPrChange>
              </w:rPr>
              <w:pPrChange w:id="1473" w:author="Haziq Jamil" w:date="2025-03-06T17:08:00Z" w16du:dateUtc="2025-03-06T09:08:00Z">
                <w:pPr>
                  <w:keepNext/>
                  <w:spacing w:after="0"/>
                  <w:jc w:val="center"/>
                </w:pPr>
              </w:pPrChange>
            </w:pPr>
          </w:p>
        </w:tc>
      </w:tr>
      <w:tr w:rsidR="00017E92" w:rsidRPr="00017E92" w14:paraId="7759058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5C27B8" w14:textId="77777777" w:rsidR="00017E92" w:rsidRPr="001719B2" w:rsidRDefault="00017E92" w:rsidP="001719B2">
            <w:pPr>
              <w:keepNext/>
              <w:spacing w:after="60"/>
              <w:rPr>
                <w:sz w:val="18"/>
                <w:rPrChange w:id="1474" w:author="Haziq Jamil" w:date="2025-03-06T17:08:00Z" w16du:dateUtc="2025-03-06T09:08:00Z">
                  <w:rPr/>
                </w:rPrChange>
              </w:rPr>
              <w:pPrChange w:id="1475" w:author="Haziq Jamil" w:date="2025-03-06T17:08:00Z" w16du:dateUtc="2025-03-06T09:08:00Z">
                <w:pPr>
                  <w:keepNext/>
                  <w:spacing w:after="0"/>
                </w:pPr>
              </w:pPrChange>
            </w:pPr>
            <w:r w:rsidRPr="001719B2">
              <w:rPr>
                <w:rFonts w:ascii="Calibri" w:hAnsi="Calibri"/>
                <w:sz w:val="18"/>
                <w:rPrChange w:id="1476" w:author="Haziq Jamil" w:date="2025-03-06T17:08:00Z" w16du:dateUtc="2025-03-06T09:08:00Z">
                  <w:rPr>
                    <w:rFonts w:ascii="Calibri" w:hAnsi="Calibri"/>
                    <w:sz w:val="20"/>
                  </w:rPr>
                </w:rPrChange>
              </w:rPr>
              <w:t>1997</w:t>
            </w:r>
          </w:p>
        </w:tc>
        <w:tc>
          <w:tcPr>
            <w:tcW w:w="0" w:type="auto"/>
            <w:tcBorders>
              <w:top w:val="single" w:sz="0" w:space="0" w:color="D3D3D3"/>
              <w:left w:val="single" w:sz="0" w:space="0" w:color="D3D3D3"/>
              <w:bottom w:val="single" w:sz="0" w:space="0" w:color="D3D3D3"/>
              <w:right w:val="single" w:sz="0" w:space="0" w:color="D3D3D3"/>
            </w:tcBorders>
          </w:tcPr>
          <w:p w14:paraId="1F6C8E05" w14:textId="77777777" w:rsidR="00017E92" w:rsidRPr="001719B2" w:rsidRDefault="00017E92" w:rsidP="001719B2">
            <w:pPr>
              <w:keepNext/>
              <w:spacing w:after="60"/>
              <w:jc w:val="right"/>
              <w:rPr>
                <w:sz w:val="18"/>
                <w:rPrChange w:id="1477" w:author="Haziq Jamil" w:date="2025-03-06T17:08:00Z" w16du:dateUtc="2025-03-06T09:08:00Z">
                  <w:rPr/>
                </w:rPrChange>
              </w:rPr>
              <w:pPrChange w:id="1478" w:author="Haziq Jamil" w:date="2025-03-06T17:08:00Z" w16du:dateUtc="2025-03-06T09:08:00Z">
                <w:pPr>
                  <w:keepNext/>
                  <w:spacing w:after="0"/>
                  <w:jc w:val="right"/>
                </w:pPr>
              </w:pPrChange>
            </w:pPr>
            <w:r w:rsidRPr="001719B2">
              <w:rPr>
                <w:rFonts w:ascii="Calibri" w:hAnsi="Calibri"/>
                <w:sz w:val="18"/>
                <w:rPrChange w:id="1479" w:author="Haziq Jamil" w:date="2025-03-06T17:08:00Z" w16du:dateUtc="2025-03-06T09:08:00Z">
                  <w:rPr>
                    <w:rFonts w:ascii="Calibri" w:hAnsi="Calibri"/>
                    <w:sz w:val="20"/>
                  </w:rPr>
                </w:rPrChange>
              </w:rPr>
              <w:t>385</w:t>
            </w:r>
          </w:p>
        </w:tc>
        <w:tc>
          <w:tcPr>
            <w:tcW w:w="0" w:type="auto"/>
            <w:tcBorders>
              <w:top w:val="single" w:sz="0" w:space="0" w:color="D3D3D3"/>
              <w:left w:val="single" w:sz="0" w:space="0" w:color="D3D3D3"/>
              <w:bottom w:val="single" w:sz="0" w:space="0" w:color="D3D3D3"/>
              <w:right w:val="single" w:sz="0" w:space="0" w:color="D3D3D3"/>
            </w:tcBorders>
          </w:tcPr>
          <w:p w14:paraId="229116EE" w14:textId="62676A49" w:rsidR="00017E92" w:rsidRPr="001719B2" w:rsidRDefault="00C5528A" w:rsidP="001719B2">
            <w:pPr>
              <w:keepNext/>
              <w:spacing w:after="60"/>
              <w:jc w:val="right"/>
              <w:rPr>
                <w:sz w:val="18"/>
                <w:rPrChange w:id="1480" w:author="Haziq Jamil" w:date="2025-03-06T17:08:00Z" w16du:dateUtc="2025-03-06T09:08:00Z">
                  <w:rPr/>
                </w:rPrChange>
              </w:rPr>
              <w:pPrChange w:id="1481" w:author="Haziq Jamil" w:date="2025-03-06T17:08:00Z" w16du:dateUtc="2025-03-06T09:08:00Z">
                <w:pPr>
                  <w:keepNext/>
                  <w:spacing w:after="0"/>
                  <w:jc w:val="right"/>
                </w:pPr>
              </w:pPrChange>
            </w:pPr>
            <w:del w:id="1482" w:author="Haziq Jamil" w:date="2025-03-06T17:08:00Z" w16du:dateUtc="2025-03-06T09:08:00Z">
              <w:r>
                <w:rPr>
                  <w:rFonts w:ascii="Calibri" w:hAnsi="Calibri"/>
                  <w:sz w:val="20"/>
                </w:rPr>
                <w:delText>35</w:delText>
              </w:r>
            </w:del>
            <w:ins w:id="1483" w:author="Haziq Jamil" w:date="2025-03-06T17:08:00Z" w16du:dateUtc="2025-03-06T09:08:00Z">
              <w:r w:rsidR="00017E92" w:rsidRPr="00017E92">
                <w:rPr>
                  <w:rFonts w:ascii="Calibri" w:hAnsi="Calibri"/>
                  <w:sz w:val="18"/>
                  <w:szCs w:val="22"/>
                </w:rPr>
                <w:t>51</w:t>
              </w:r>
            </w:ins>
            <w:r w:rsidR="00017E92" w:rsidRPr="001719B2">
              <w:rPr>
                <w:rFonts w:ascii="Calibri" w:hAnsi="Calibri"/>
                <w:sz w:val="18"/>
                <w:rPrChange w:id="1484" w:author="Haziq Jamil" w:date="2025-03-06T17:08:00Z" w16du:dateUtc="2025-03-06T09:08: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33297C62" w14:textId="77777777" w:rsidR="00017E92" w:rsidRPr="001719B2" w:rsidRDefault="00017E92" w:rsidP="001719B2">
            <w:pPr>
              <w:keepNext/>
              <w:spacing w:after="60"/>
              <w:jc w:val="right"/>
              <w:rPr>
                <w:sz w:val="18"/>
                <w:rPrChange w:id="1485" w:author="Haziq Jamil" w:date="2025-03-06T17:08:00Z" w16du:dateUtc="2025-03-06T09:08:00Z">
                  <w:rPr/>
                </w:rPrChange>
              </w:rPr>
              <w:pPrChange w:id="1486" w:author="Haziq Jamil" w:date="2025-03-06T17:08:00Z" w16du:dateUtc="2025-03-06T09:08:00Z">
                <w:pPr>
                  <w:keepNext/>
                  <w:spacing w:after="0"/>
                  <w:jc w:val="right"/>
                </w:pPr>
              </w:pPrChange>
            </w:pPr>
            <w:r w:rsidRPr="001719B2">
              <w:rPr>
                <w:rFonts w:ascii="Calibri" w:hAnsi="Calibri"/>
                <w:sz w:val="18"/>
                <w:rPrChange w:id="1487" w:author="Haziq Jamil" w:date="2025-03-06T17:08:00Z" w16du:dateUtc="2025-03-06T09:08:00Z">
                  <w:rPr>
                    <w:rFonts w:ascii="Calibri" w:hAnsi="Calibri"/>
                    <w:sz w:val="20"/>
                  </w:rPr>
                </w:rPrChange>
              </w:rPr>
              <w:t>38.4%</w:t>
            </w:r>
          </w:p>
        </w:tc>
        <w:tc>
          <w:tcPr>
            <w:tcW w:w="0" w:type="auto"/>
            <w:tcBorders>
              <w:top w:val="single" w:sz="0" w:space="0" w:color="D3D3D3"/>
              <w:left w:val="single" w:sz="0" w:space="0" w:color="D3D3D3"/>
              <w:bottom w:val="single" w:sz="0" w:space="0" w:color="D3D3D3"/>
              <w:right w:val="single" w:sz="0" w:space="0" w:color="D3D3D3"/>
            </w:tcBorders>
          </w:tcPr>
          <w:p w14:paraId="59957FDC" w14:textId="77777777" w:rsidR="00017E92" w:rsidRPr="001719B2" w:rsidRDefault="00017E92" w:rsidP="001719B2">
            <w:pPr>
              <w:keepNext/>
              <w:spacing w:after="60"/>
              <w:jc w:val="right"/>
              <w:rPr>
                <w:sz w:val="18"/>
                <w:rPrChange w:id="1488" w:author="Haziq Jamil" w:date="2025-03-06T17:08:00Z" w16du:dateUtc="2025-03-06T09:08:00Z">
                  <w:rPr/>
                </w:rPrChange>
              </w:rPr>
              <w:pPrChange w:id="1489" w:author="Haziq Jamil" w:date="2025-03-06T17:08:00Z" w16du:dateUtc="2025-03-06T09:08:00Z">
                <w:pPr>
                  <w:keepNext/>
                  <w:spacing w:after="0"/>
                  <w:jc w:val="right"/>
                </w:pPr>
              </w:pPrChange>
            </w:pPr>
            <w:r w:rsidRPr="001719B2">
              <w:rPr>
                <w:rFonts w:ascii="Calibri" w:hAnsi="Calibri"/>
                <w:sz w:val="18"/>
                <w:rPrChange w:id="1490" w:author="Haziq Jamil" w:date="2025-03-06T17:08:00Z" w16du:dateUtc="2025-03-06T09:08:00Z">
                  <w:rPr>
                    <w:rFonts w:ascii="Calibri" w:hAnsi="Calibri"/>
                    <w:sz w:val="20"/>
                  </w:rPr>
                </w:rPrChange>
              </w:rPr>
              <w:t>26.8%</w:t>
            </w:r>
          </w:p>
        </w:tc>
        <w:tc>
          <w:tcPr>
            <w:tcW w:w="0" w:type="auto"/>
            <w:tcBorders>
              <w:top w:val="single" w:sz="0" w:space="0" w:color="D3D3D3"/>
              <w:left w:val="single" w:sz="0" w:space="0" w:color="D3D3D3"/>
              <w:bottom w:val="single" w:sz="0" w:space="0" w:color="D3D3D3"/>
              <w:right w:val="single" w:sz="0" w:space="0" w:color="D3D3D3"/>
            </w:tcBorders>
          </w:tcPr>
          <w:p w14:paraId="575706F8" w14:textId="77777777" w:rsidR="00017E92" w:rsidRPr="001719B2" w:rsidRDefault="00017E92" w:rsidP="001719B2">
            <w:pPr>
              <w:keepNext/>
              <w:spacing w:after="60"/>
              <w:jc w:val="center"/>
              <w:rPr>
                <w:sz w:val="18"/>
                <w:rPrChange w:id="1491" w:author="Haziq Jamil" w:date="2025-03-06T17:08:00Z" w16du:dateUtc="2025-03-06T09:08:00Z">
                  <w:rPr/>
                </w:rPrChange>
              </w:rPr>
              <w:pPrChange w:id="1492" w:author="Haziq Jamil" w:date="2025-03-06T17:08:00Z" w16du:dateUtc="2025-03-06T09:08:00Z">
                <w:pPr>
                  <w:keepNext/>
                  <w:spacing w:after="0"/>
                  <w:jc w:val="center"/>
                </w:pPr>
              </w:pPrChange>
            </w:pPr>
            <w:r w:rsidRPr="001719B2">
              <w:rPr>
                <w:rFonts w:ascii="Apple Color Emoji" w:hAnsi="Apple Color Emoji"/>
                <w:sz w:val="18"/>
                <w:rPrChange w:id="1493"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0B32F16" w14:textId="77777777" w:rsidR="00017E92" w:rsidRPr="001719B2" w:rsidRDefault="00017E92" w:rsidP="001719B2">
            <w:pPr>
              <w:keepNext/>
              <w:spacing w:after="60"/>
              <w:jc w:val="center"/>
              <w:rPr>
                <w:sz w:val="18"/>
                <w:rPrChange w:id="1494" w:author="Haziq Jamil" w:date="2025-03-06T17:08:00Z" w16du:dateUtc="2025-03-06T09:08:00Z">
                  <w:rPr/>
                </w:rPrChange>
              </w:rPr>
              <w:pPrChange w:id="1495"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5223469" w14:textId="77777777" w:rsidR="00017E92" w:rsidRPr="001719B2" w:rsidRDefault="00017E92" w:rsidP="001719B2">
            <w:pPr>
              <w:keepNext/>
              <w:spacing w:after="60"/>
              <w:jc w:val="center"/>
              <w:rPr>
                <w:sz w:val="18"/>
                <w:rPrChange w:id="1496" w:author="Haziq Jamil" w:date="2025-03-06T17:08:00Z" w16du:dateUtc="2025-03-06T09:08:00Z">
                  <w:rPr/>
                </w:rPrChange>
              </w:rPr>
              <w:pPrChange w:id="149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C417CAD" w14:textId="77777777" w:rsidR="00017E92" w:rsidRPr="001719B2" w:rsidRDefault="00017E92" w:rsidP="001719B2">
            <w:pPr>
              <w:keepNext/>
              <w:spacing w:after="60"/>
              <w:jc w:val="center"/>
              <w:rPr>
                <w:sz w:val="18"/>
                <w:rPrChange w:id="1498" w:author="Haziq Jamil" w:date="2025-03-06T17:08:00Z" w16du:dateUtc="2025-03-06T09:08:00Z">
                  <w:rPr/>
                </w:rPrChange>
              </w:rPr>
              <w:pPrChange w:id="1499" w:author="Haziq Jamil" w:date="2025-03-06T17:08:00Z" w16du:dateUtc="2025-03-06T09:08:00Z">
                <w:pPr>
                  <w:keepNext/>
                  <w:spacing w:after="0"/>
                  <w:jc w:val="center"/>
                </w:pPr>
              </w:pPrChange>
            </w:pPr>
          </w:p>
        </w:tc>
      </w:tr>
      <w:tr w:rsidR="00017E92" w:rsidRPr="00017E92" w14:paraId="1A1F9DD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D3743CC" w14:textId="77777777" w:rsidR="00017E92" w:rsidRPr="001719B2" w:rsidRDefault="00017E92" w:rsidP="001719B2">
            <w:pPr>
              <w:keepNext/>
              <w:spacing w:after="60"/>
              <w:rPr>
                <w:sz w:val="18"/>
                <w:rPrChange w:id="1500" w:author="Haziq Jamil" w:date="2025-03-06T17:08:00Z" w16du:dateUtc="2025-03-06T09:08:00Z">
                  <w:rPr/>
                </w:rPrChange>
              </w:rPr>
              <w:pPrChange w:id="1501" w:author="Haziq Jamil" w:date="2025-03-06T17:08:00Z" w16du:dateUtc="2025-03-06T09:08:00Z">
                <w:pPr>
                  <w:keepNext/>
                  <w:spacing w:after="0"/>
                </w:pPr>
              </w:pPrChange>
            </w:pPr>
            <w:r w:rsidRPr="001719B2">
              <w:rPr>
                <w:rFonts w:ascii="Calibri" w:hAnsi="Calibri"/>
                <w:sz w:val="18"/>
                <w:rPrChange w:id="1502" w:author="Haziq Jamil" w:date="2025-03-06T17:08:00Z" w16du:dateUtc="2025-03-06T09:08:00Z">
                  <w:rPr>
                    <w:rFonts w:ascii="Calibri" w:hAnsi="Calibri"/>
                    <w:sz w:val="20"/>
                  </w:rPr>
                </w:rPrChange>
              </w:rPr>
              <w:t>1998</w:t>
            </w:r>
          </w:p>
        </w:tc>
        <w:tc>
          <w:tcPr>
            <w:tcW w:w="0" w:type="auto"/>
            <w:tcBorders>
              <w:top w:val="single" w:sz="0" w:space="0" w:color="D3D3D3"/>
              <w:left w:val="single" w:sz="0" w:space="0" w:color="D3D3D3"/>
              <w:bottom w:val="single" w:sz="0" w:space="0" w:color="D3D3D3"/>
              <w:right w:val="single" w:sz="0" w:space="0" w:color="D3D3D3"/>
            </w:tcBorders>
          </w:tcPr>
          <w:p w14:paraId="3C30C4E6" w14:textId="77777777" w:rsidR="00017E92" w:rsidRPr="001719B2" w:rsidRDefault="00017E92" w:rsidP="001719B2">
            <w:pPr>
              <w:keepNext/>
              <w:spacing w:after="60"/>
              <w:jc w:val="right"/>
              <w:rPr>
                <w:sz w:val="18"/>
                <w:rPrChange w:id="1503" w:author="Haziq Jamil" w:date="2025-03-06T17:08:00Z" w16du:dateUtc="2025-03-06T09:08:00Z">
                  <w:rPr/>
                </w:rPrChange>
              </w:rPr>
              <w:pPrChange w:id="1504" w:author="Haziq Jamil" w:date="2025-03-06T17:08:00Z" w16du:dateUtc="2025-03-06T09:08:00Z">
                <w:pPr>
                  <w:keepNext/>
                  <w:spacing w:after="0"/>
                  <w:jc w:val="right"/>
                </w:pPr>
              </w:pPrChange>
            </w:pPr>
            <w:r w:rsidRPr="001719B2">
              <w:rPr>
                <w:rFonts w:ascii="Calibri" w:hAnsi="Calibri"/>
                <w:sz w:val="18"/>
                <w:rPrChange w:id="1505" w:author="Haziq Jamil" w:date="2025-03-06T17:08:00Z" w16du:dateUtc="2025-03-06T09:08:00Z">
                  <w:rPr>
                    <w:rFonts w:ascii="Calibri" w:hAnsi="Calibri"/>
                    <w:sz w:val="20"/>
                  </w:rPr>
                </w:rPrChange>
              </w:rPr>
              <w:t>345</w:t>
            </w:r>
          </w:p>
        </w:tc>
        <w:tc>
          <w:tcPr>
            <w:tcW w:w="0" w:type="auto"/>
            <w:tcBorders>
              <w:top w:val="single" w:sz="0" w:space="0" w:color="D3D3D3"/>
              <w:left w:val="single" w:sz="0" w:space="0" w:color="D3D3D3"/>
              <w:bottom w:val="single" w:sz="0" w:space="0" w:color="D3D3D3"/>
              <w:right w:val="single" w:sz="0" w:space="0" w:color="D3D3D3"/>
            </w:tcBorders>
          </w:tcPr>
          <w:p w14:paraId="35FE7296" w14:textId="3465502E" w:rsidR="00017E92" w:rsidRPr="001719B2" w:rsidRDefault="00C5528A" w:rsidP="001719B2">
            <w:pPr>
              <w:keepNext/>
              <w:spacing w:after="60"/>
              <w:jc w:val="right"/>
              <w:rPr>
                <w:sz w:val="18"/>
                <w:rPrChange w:id="1506" w:author="Haziq Jamil" w:date="2025-03-06T17:08:00Z" w16du:dateUtc="2025-03-06T09:08:00Z">
                  <w:rPr/>
                </w:rPrChange>
              </w:rPr>
              <w:pPrChange w:id="1507" w:author="Haziq Jamil" w:date="2025-03-06T17:08:00Z" w16du:dateUtc="2025-03-06T09:08:00Z">
                <w:pPr>
                  <w:keepNext/>
                  <w:spacing w:after="0"/>
                  <w:jc w:val="right"/>
                </w:pPr>
              </w:pPrChange>
            </w:pPr>
            <w:del w:id="1508" w:author="Haziq Jamil" w:date="2025-03-06T17:08:00Z" w16du:dateUtc="2025-03-06T09:08:00Z">
              <w:r>
                <w:rPr>
                  <w:rFonts w:ascii="Calibri" w:hAnsi="Calibri"/>
                  <w:sz w:val="20"/>
                </w:rPr>
                <w:delText>33.3</w:delText>
              </w:r>
            </w:del>
            <w:ins w:id="1509" w:author="Haziq Jamil" w:date="2025-03-06T17:08:00Z" w16du:dateUtc="2025-03-06T09:08:00Z">
              <w:r w:rsidR="00017E92" w:rsidRPr="00017E92">
                <w:rPr>
                  <w:rFonts w:ascii="Calibri" w:hAnsi="Calibri"/>
                  <w:sz w:val="18"/>
                  <w:szCs w:val="22"/>
                </w:rPr>
                <w:t>48.1</w:t>
              </w:r>
            </w:ins>
            <w:r w:rsidR="00017E92" w:rsidRPr="001719B2">
              <w:rPr>
                <w:rFonts w:ascii="Calibri" w:hAnsi="Calibri"/>
                <w:sz w:val="18"/>
                <w:rPrChange w:id="1510"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D7EC5D2" w14:textId="77777777" w:rsidR="00017E92" w:rsidRPr="001719B2" w:rsidRDefault="00017E92" w:rsidP="001719B2">
            <w:pPr>
              <w:keepNext/>
              <w:spacing w:after="60"/>
              <w:jc w:val="right"/>
              <w:rPr>
                <w:sz w:val="18"/>
                <w:rPrChange w:id="1511" w:author="Haziq Jamil" w:date="2025-03-06T17:08:00Z" w16du:dateUtc="2025-03-06T09:08:00Z">
                  <w:rPr/>
                </w:rPrChange>
              </w:rPr>
              <w:pPrChange w:id="1512" w:author="Haziq Jamil" w:date="2025-03-06T17:08:00Z" w16du:dateUtc="2025-03-06T09:08:00Z">
                <w:pPr>
                  <w:keepNext/>
                  <w:spacing w:after="0"/>
                  <w:jc w:val="right"/>
                </w:pPr>
              </w:pPrChange>
            </w:pPr>
            <w:r w:rsidRPr="001719B2">
              <w:rPr>
                <w:rFonts w:ascii="Calibri" w:hAnsi="Calibri"/>
                <w:sz w:val="18"/>
                <w:rPrChange w:id="1513" w:author="Haziq Jamil" w:date="2025-03-06T17:08:00Z" w16du:dateUtc="2025-03-06T09:08:00Z">
                  <w:rPr>
                    <w:rFonts w:ascii="Calibri" w:hAnsi="Calibri"/>
                    <w:sz w:val="20"/>
                  </w:rPr>
                </w:rPrChange>
              </w:rPr>
              <w:t>36.8%</w:t>
            </w:r>
          </w:p>
        </w:tc>
        <w:tc>
          <w:tcPr>
            <w:tcW w:w="0" w:type="auto"/>
            <w:tcBorders>
              <w:top w:val="single" w:sz="0" w:space="0" w:color="D3D3D3"/>
              <w:left w:val="single" w:sz="0" w:space="0" w:color="D3D3D3"/>
              <w:bottom w:val="single" w:sz="0" w:space="0" w:color="D3D3D3"/>
              <w:right w:val="single" w:sz="0" w:space="0" w:color="D3D3D3"/>
            </w:tcBorders>
          </w:tcPr>
          <w:p w14:paraId="0378079F" w14:textId="77777777" w:rsidR="00017E92" w:rsidRPr="001719B2" w:rsidRDefault="00017E92" w:rsidP="001719B2">
            <w:pPr>
              <w:keepNext/>
              <w:spacing w:after="60"/>
              <w:jc w:val="right"/>
              <w:rPr>
                <w:sz w:val="18"/>
                <w:rPrChange w:id="1514" w:author="Haziq Jamil" w:date="2025-03-06T17:08:00Z" w16du:dateUtc="2025-03-06T09:08:00Z">
                  <w:rPr/>
                </w:rPrChange>
              </w:rPr>
              <w:pPrChange w:id="1515" w:author="Haziq Jamil" w:date="2025-03-06T17:08:00Z" w16du:dateUtc="2025-03-06T09:08:00Z">
                <w:pPr>
                  <w:keepNext/>
                  <w:spacing w:after="0"/>
                  <w:jc w:val="right"/>
                </w:pPr>
              </w:pPrChange>
            </w:pPr>
            <w:r w:rsidRPr="001719B2">
              <w:rPr>
                <w:rFonts w:ascii="Calibri" w:hAnsi="Calibri"/>
                <w:sz w:val="18"/>
                <w:rPrChange w:id="1516" w:author="Haziq Jamil" w:date="2025-03-06T17:08:00Z" w16du:dateUtc="2025-03-06T09:08:00Z">
                  <w:rPr>
                    <w:rFonts w:ascii="Calibri" w:hAnsi="Calibri"/>
                    <w:sz w:val="20"/>
                  </w:rPr>
                </w:rPrChange>
              </w:rPr>
              <w:t>28.7%</w:t>
            </w:r>
          </w:p>
        </w:tc>
        <w:tc>
          <w:tcPr>
            <w:tcW w:w="0" w:type="auto"/>
            <w:tcBorders>
              <w:top w:val="single" w:sz="0" w:space="0" w:color="D3D3D3"/>
              <w:left w:val="single" w:sz="0" w:space="0" w:color="D3D3D3"/>
              <w:bottom w:val="single" w:sz="0" w:space="0" w:color="D3D3D3"/>
              <w:right w:val="single" w:sz="0" w:space="0" w:color="D3D3D3"/>
            </w:tcBorders>
          </w:tcPr>
          <w:p w14:paraId="2EC91BAE" w14:textId="77777777" w:rsidR="00017E92" w:rsidRPr="001719B2" w:rsidRDefault="00017E92" w:rsidP="001719B2">
            <w:pPr>
              <w:keepNext/>
              <w:spacing w:after="60"/>
              <w:jc w:val="center"/>
              <w:rPr>
                <w:sz w:val="18"/>
                <w:rPrChange w:id="1517" w:author="Haziq Jamil" w:date="2025-03-06T17:08:00Z" w16du:dateUtc="2025-03-06T09:08:00Z">
                  <w:rPr/>
                </w:rPrChange>
              </w:rPr>
              <w:pPrChange w:id="1518" w:author="Haziq Jamil" w:date="2025-03-06T17:08:00Z" w16du:dateUtc="2025-03-06T09:08:00Z">
                <w:pPr>
                  <w:keepNext/>
                  <w:spacing w:after="0"/>
                  <w:jc w:val="center"/>
                </w:pPr>
              </w:pPrChange>
            </w:pPr>
            <w:r w:rsidRPr="001719B2">
              <w:rPr>
                <w:rFonts w:ascii="Apple Color Emoji" w:hAnsi="Apple Color Emoji"/>
                <w:sz w:val="18"/>
                <w:rPrChange w:id="1519"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437AF89" w14:textId="77777777" w:rsidR="00017E92" w:rsidRPr="001719B2" w:rsidRDefault="00017E92" w:rsidP="001719B2">
            <w:pPr>
              <w:keepNext/>
              <w:spacing w:after="60"/>
              <w:jc w:val="center"/>
              <w:rPr>
                <w:sz w:val="18"/>
                <w:rPrChange w:id="1520" w:author="Haziq Jamil" w:date="2025-03-06T17:08:00Z" w16du:dateUtc="2025-03-06T09:08:00Z">
                  <w:rPr/>
                </w:rPrChange>
              </w:rPr>
              <w:pPrChange w:id="1521"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75605FF" w14:textId="77777777" w:rsidR="00017E92" w:rsidRPr="001719B2" w:rsidRDefault="00017E92" w:rsidP="001719B2">
            <w:pPr>
              <w:keepNext/>
              <w:spacing w:after="60"/>
              <w:jc w:val="center"/>
              <w:rPr>
                <w:sz w:val="18"/>
                <w:rPrChange w:id="1522" w:author="Haziq Jamil" w:date="2025-03-06T17:08:00Z" w16du:dateUtc="2025-03-06T09:08:00Z">
                  <w:rPr/>
                </w:rPrChange>
              </w:rPr>
              <w:pPrChange w:id="1523"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A30B86A" w14:textId="77777777" w:rsidR="00017E92" w:rsidRPr="001719B2" w:rsidRDefault="00017E92" w:rsidP="001719B2">
            <w:pPr>
              <w:keepNext/>
              <w:spacing w:after="60"/>
              <w:jc w:val="center"/>
              <w:rPr>
                <w:sz w:val="18"/>
                <w:rPrChange w:id="1524" w:author="Haziq Jamil" w:date="2025-03-06T17:08:00Z" w16du:dateUtc="2025-03-06T09:08:00Z">
                  <w:rPr/>
                </w:rPrChange>
              </w:rPr>
              <w:pPrChange w:id="1525" w:author="Haziq Jamil" w:date="2025-03-06T17:08:00Z" w16du:dateUtc="2025-03-06T09:08:00Z">
                <w:pPr>
                  <w:keepNext/>
                  <w:spacing w:after="0"/>
                  <w:jc w:val="center"/>
                </w:pPr>
              </w:pPrChange>
            </w:pPr>
          </w:p>
        </w:tc>
      </w:tr>
      <w:tr w:rsidR="00017E92" w:rsidRPr="00017E92" w14:paraId="283CF45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9F7FB94" w14:textId="77777777" w:rsidR="00017E92" w:rsidRPr="001719B2" w:rsidRDefault="00017E92" w:rsidP="001719B2">
            <w:pPr>
              <w:keepNext/>
              <w:spacing w:after="60"/>
              <w:rPr>
                <w:sz w:val="18"/>
                <w:rPrChange w:id="1526" w:author="Haziq Jamil" w:date="2025-03-06T17:08:00Z" w16du:dateUtc="2025-03-06T09:08:00Z">
                  <w:rPr/>
                </w:rPrChange>
              </w:rPr>
              <w:pPrChange w:id="1527" w:author="Haziq Jamil" w:date="2025-03-06T17:08:00Z" w16du:dateUtc="2025-03-06T09:08:00Z">
                <w:pPr>
                  <w:keepNext/>
                  <w:spacing w:after="0"/>
                </w:pPr>
              </w:pPrChange>
            </w:pPr>
            <w:r w:rsidRPr="001719B2">
              <w:rPr>
                <w:rFonts w:ascii="Calibri" w:hAnsi="Calibri"/>
                <w:sz w:val="18"/>
                <w:rPrChange w:id="1528" w:author="Haziq Jamil" w:date="2025-03-06T17:08:00Z" w16du:dateUtc="2025-03-06T09:08:00Z">
                  <w:rPr>
                    <w:rFonts w:ascii="Calibri" w:hAnsi="Calibri"/>
                    <w:sz w:val="20"/>
                  </w:rPr>
                </w:rPrChange>
              </w:rPr>
              <w:t>1999</w:t>
            </w:r>
          </w:p>
        </w:tc>
        <w:tc>
          <w:tcPr>
            <w:tcW w:w="0" w:type="auto"/>
            <w:tcBorders>
              <w:top w:val="single" w:sz="0" w:space="0" w:color="D3D3D3"/>
              <w:left w:val="single" w:sz="0" w:space="0" w:color="D3D3D3"/>
              <w:bottom w:val="single" w:sz="0" w:space="0" w:color="D3D3D3"/>
              <w:right w:val="single" w:sz="0" w:space="0" w:color="D3D3D3"/>
            </w:tcBorders>
          </w:tcPr>
          <w:p w14:paraId="497B43DE" w14:textId="2DC1D080" w:rsidR="00017E92" w:rsidRPr="001719B2" w:rsidRDefault="00C5528A" w:rsidP="001719B2">
            <w:pPr>
              <w:keepNext/>
              <w:spacing w:after="60"/>
              <w:jc w:val="right"/>
              <w:rPr>
                <w:sz w:val="18"/>
                <w:rPrChange w:id="1529" w:author="Haziq Jamil" w:date="2025-03-06T17:08:00Z" w16du:dateUtc="2025-03-06T09:08:00Z">
                  <w:rPr/>
                </w:rPrChange>
              </w:rPr>
              <w:pPrChange w:id="1530" w:author="Haziq Jamil" w:date="2025-03-06T17:08:00Z" w16du:dateUtc="2025-03-06T09:08:00Z">
                <w:pPr>
                  <w:keepNext/>
                  <w:spacing w:after="0"/>
                  <w:jc w:val="right"/>
                </w:pPr>
              </w:pPrChange>
            </w:pPr>
            <w:del w:id="1531" w:author="Haziq Jamil" w:date="2025-03-06T17:08:00Z" w16du:dateUtc="2025-03-06T09:08:00Z">
              <w:r>
                <w:rPr>
                  <w:rFonts w:ascii="Calibri" w:hAnsi="Calibri"/>
                  <w:sz w:val="20"/>
                </w:rPr>
                <w:delText>322</w:delText>
              </w:r>
            </w:del>
            <w:ins w:id="1532" w:author="Haziq Jamil" w:date="2025-03-06T17:08:00Z" w16du:dateUtc="2025-03-06T09:08:00Z">
              <w:r w:rsidR="00017E92" w:rsidRPr="00017E92">
                <w:rPr>
                  <w:rFonts w:ascii="Calibri" w:hAnsi="Calibri"/>
                  <w:sz w:val="18"/>
                  <w:szCs w:val="22"/>
                </w:rPr>
                <w:t>317</w:t>
              </w:r>
            </w:ins>
          </w:p>
        </w:tc>
        <w:tc>
          <w:tcPr>
            <w:tcW w:w="0" w:type="auto"/>
            <w:tcBorders>
              <w:top w:val="single" w:sz="0" w:space="0" w:color="D3D3D3"/>
              <w:left w:val="single" w:sz="0" w:space="0" w:color="D3D3D3"/>
              <w:bottom w:val="single" w:sz="0" w:space="0" w:color="D3D3D3"/>
              <w:right w:val="single" w:sz="0" w:space="0" w:color="D3D3D3"/>
            </w:tcBorders>
          </w:tcPr>
          <w:p w14:paraId="18E77318" w14:textId="7F688587" w:rsidR="00017E92" w:rsidRPr="001719B2" w:rsidRDefault="00C5528A" w:rsidP="001719B2">
            <w:pPr>
              <w:keepNext/>
              <w:spacing w:after="60"/>
              <w:jc w:val="right"/>
              <w:rPr>
                <w:sz w:val="18"/>
                <w:rPrChange w:id="1533" w:author="Haziq Jamil" w:date="2025-03-06T17:08:00Z" w16du:dateUtc="2025-03-06T09:08:00Z">
                  <w:rPr/>
                </w:rPrChange>
              </w:rPr>
              <w:pPrChange w:id="1534" w:author="Haziq Jamil" w:date="2025-03-06T17:08:00Z" w16du:dateUtc="2025-03-06T09:08:00Z">
                <w:pPr>
                  <w:keepNext/>
                  <w:spacing w:after="0"/>
                  <w:jc w:val="right"/>
                </w:pPr>
              </w:pPrChange>
            </w:pPr>
            <w:del w:id="1535" w:author="Haziq Jamil" w:date="2025-03-06T17:08:00Z" w16du:dateUtc="2025-03-06T09:08:00Z">
              <w:r>
                <w:rPr>
                  <w:rFonts w:ascii="Calibri" w:hAnsi="Calibri"/>
                  <w:sz w:val="20"/>
                </w:rPr>
                <w:delText>35</w:delText>
              </w:r>
            </w:del>
            <w:ins w:id="1536" w:author="Haziq Jamil" w:date="2025-03-06T17:08:00Z" w16du:dateUtc="2025-03-06T09:08:00Z">
              <w:r w:rsidR="00017E92" w:rsidRPr="00017E92">
                <w:rPr>
                  <w:rFonts w:ascii="Calibri" w:hAnsi="Calibri"/>
                  <w:sz w:val="18"/>
                  <w:szCs w:val="22"/>
                </w:rPr>
                <w:t>51</w:t>
              </w:r>
            </w:ins>
            <w:r w:rsidR="00017E92" w:rsidRPr="001719B2">
              <w:rPr>
                <w:rFonts w:ascii="Calibri" w:hAnsi="Calibri"/>
                <w:sz w:val="18"/>
                <w:rPrChange w:id="1537" w:author="Haziq Jamil" w:date="2025-03-06T17:08:00Z" w16du:dateUtc="2025-03-06T09:08: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02371239" w14:textId="67D793BC" w:rsidR="00017E92" w:rsidRPr="001719B2" w:rsidRDefault="00017E92" w:rsidP="001719B2">
            <w:pPr>
              <w:keepNext/>
              <w:spacing w:after="60"/>
              <w:jc w:val="right"/>
              <w:rPr>
                <w:sz w:val="18"/>
                <w:rPrChange w:id="1538" w:author="Haziq Jamil" w:date="2025-03-06T17:08:00Z" w16du:dateUtc="2025-03-06T09:08:00Z">
                  <w:rPr/>
                </w:rPrChange>
              </w:rPr>
              <w:pPrChange w:id="1539" w:author="Haziq Jamil" w:date="2025-03-06T17:08:00Z" w16du:dateUtc="2025-03-06T09:08:00Z">
                <w:pPr>
                  <w:keepNext/>
                  <w:spacing w:after="0"/>
                  <w:jc w:val="right"/>
                </w:pPr>
              </w:pPrChange>
            </w:pPr>
            <w:r w:rsidRPr="001719B2">
              <w:rPr>
                <w:rFonts w:ascii="Calibri" w:hAnsi="Calibri"/>
                <w:sz w:val="18"/>
                <w:rPrChange w:id="1540" w:author="Haziq Jamil" w:date="2025-03-06T17:08:00Z" w16du:dateUtc="2025-03-06T09:08:00Z">
                  <w:rPr>
                    <w:rFonts w:ascii="Calibri" w:hAnsi="Calibri"/>
                    <w:sz w:val="20"/>
                  </w:rPr>
                </w:rPrChange>
              </w:rPr>
              <w:t>31.</w:t>
            </w:r>
            <w:del w:id="1541" w:author="Haziq Jamil" w:date="2025-03-06T17:08:00Z" w16du:dateUtc="2025-03-06T09:08:00Z">
              <w:r w:rsidR="00C5528A">
                <w:rPr>
                  <w:rFonts w:ascii="Calibri" w:hAnsi="Calibri"/>
                  <w:sz w:val="20"/>
                </w:rPr>
                <w:delText>4</w:delText>
              </w:r>
            </w:del>
            <w:ins w:id="1542" w:author="Haziq Jamil" w:date="2025-03-06T17:08:00Z" w16du:dateUtc="2025-03-06T09:08:00Z">
              <w:r w:rsidRPr="00017E92">
                <w:rPr>
                  <w:rFonts w:ascii="Calibri" w:hAnsi="Calibri"/>
                  <w:sz w:val="18"/>
                  <w:szCs w:val="22"/>
                </w:rPr>
                <w:t>9</w:t>
              </w:r>
            </w:ins>
            <w:r w:rsidRPr="001719B2">
              <w:rPr>
                <w:rFonts w:ascii="Calibri" w:hAnsi="Calibri"/>
                <w:sz w:val="18"/>
                <w:rPrChange w:id="1543"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5C2D885" w14:textId="544B91B3" w:rsidR="00017E92" w:rsidRPr="001719B2" w:rsidRDefault="00C5528A" w:rsidP="001719B2">
            <w:pPr>
              <w:keepNext/>
              <w:spacing w:after="60"/>
              <w:jc w:val="right"/>
              <w:rPr>
                <w:sz w:val="18"/>
                <w:rPrChange w:id="1544" w:author="Haziq Jamil" w:date="2025-03-06T17:08:00Z" w16du:dateUtc="2025-03-06T09:08:00Z">
                  <w:rPr/>
                </w:rPrChange>
              </w:rPr>
              <w:pPrChange w:id="1545" w:author="Haziq Jamil" w:date="2025-03-06T17:08:00Z" w16du:dateUtc="2025-03-06T09:08:00Z">
                <w:pPr>
                  <w:keepNext/>
                  <w:spacing w:after="0"/>
                  <w:jc w:val="right"/>
                </w:pPr>
              </w:pPrChange>
            </w:pPr>
            <w:del w:id="1546" w:author="Haziq Jamil" w:date="2025-03-06T17:08:00Z" w16du:dateUtc="2025-03-06T09:08:00Z">
              <w:r>
                <w:rPr>
                  <w:rFonts w:ascii="Calibri" w:hAnsi="Calibri"/>
                  <w:sz w:val="20"/>
                </w:rPr>
                <w:delText>27.3</w:delText>
              </w:r>
            </w:del>
            <w:ins w:id="1547" w:author="Haziq Jamil" w:date="2025-03-06T17:08:00Z" w16du:dateUtc="2025-03-06T09:08:00Z">
              <w:r w:rsidR="00017E92" w:rsidRPr="00017E92">
                <w:rPr>
                  <w:rFonts w:ascii="Calibri" w:hAnsi="Calibri"/>
                  <w:sz w:val="18"/>
                  <w:szCs w:val="22"/>
                </w:rPr>
                <w:t>26.2</w:t>
              </w:r>
            </w:ins>
            <w:r w:rsidR="00017E92" w:rsidRPr="001719B2">
              <w:rPr>
                <w:rFonts w:ascii="Calibri" w:hAnsi="Calibri"/>
                <w:sz w:val="18"/>
                <w:rPrChange w:id="1548"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EF9288E" w14:textId="77777777" w:rsidR="00017E92" w:rsidRPr="001719B2" w:rsidRDefault="00017E92" w:rsidP="001719B2">
            <w:pPr>
              <w:keepNext/>
              <w:spacing w:after="60"/>
              <w:jc w:val="center"/>
              <w:rPr>
                <w:sz w:val="18"/>
                <w:rPrChange w:id="1549" w:author="Haziq Jamil" w:date="2025-03-06T17:08:00Z" w16du:dateUtc="2025-03-06T09:08:00Z">
                  <w:rPr/>
                </w:rPrChange>
              </w:rPr>
              <w:pPrChange w:id="1550" w:author="Haziq Jamil" w:date="2025-03-06T17:08:00Z" w16du:dateUtc="2025-03-06T09:08:00Z">
                <w:pPr>
                  <w:keepNext/>
                  <w:spacing w:after="0"/>
                  <w:jc w:val="center"/>
                </w:pPr>
              </w:pPrChange>
            </w:pPr>
            <w:r w:rsidRPr="001719B2">
              <w:rPr>
                <w:rFonts w:ascii="Apple Color Emoji" w:hAnsi="Apple Color Emoji"/>
                <w:sz w:val="18"/>
                <w:rPrChange w:id="1551"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795AFF1" w14:textId="77777777" w:rsidR="00017E92" w:rsidRPr="001719B2" w:rsidRDefault="00017E92" w:rsidP="001719B2">
            <w:pPr>
              <w:keepNext/>
              <w:spacing w:after="60"/>
              <w:jc w:val="center"/>
              <w:rPr>
                <w:sz w:val="18"/>
                <w:rPrChange w:id="1552" w:author="Haziq Jamil" w:date="2025-03-06T17:08:00Z" w16du:dateUtc="2025-03-06T09:08:00Z">
                  <w:rPr/>
                </w:rPrChange>
              </w:rPr>
              <w:pPrChange w:id="1553"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48BA104" w14:textId="77777777" w:rsidR="00017E92" w:rsidRPr="001719B2" w:rsidRDefault="00017E92" w:rsidP="001719B2">
            <w:pPr>
              <w:keepNext/>
              <w:spacing w:after="60"/>
              <w:jc w:val="center"/>
              <w:rPr>
                <w:sz w:val="18"/>
                <w:rPrChange w:id="1554" w:author="Haziq Jamil" w:date="2025-03-06T17:08:00Z" w16du:dateUtc="2025-03-06T09:08:00Z">
                  <w:rPr/>
                </w:rPrChange>
              </w:rPr>
              <w:pPrChange w:id="1555"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BAD08F2" w14:textId="77777777" w:rsidR="00017E92" w:rsidRPr="001719B2" w:rsidRDefault="00017E92" w:rsidP="001719B2">
            <w:pPr>
              <w:keepNext/>
              <w:spacing w:after="60"/>
              <w:jc w:val="center"/>
              <w:rPr>
                <w:sz w:val="18"/>
                <w:rPrChange w:id="1556" w:author="Haziq Jamil" w:date="2025-03-06T17:08:00Z" w16du:dateUtc="2025-03-06T09:08:00Z">
                  <w:rPr/>
                </w:rPrChange>
              </w:rPr>
              <w:pPrChange w:id="1557" w:author="Haziq Jamil" w:date="2025-03-06T17:08:00Z" w16du:dateUtc="2025-03-06T09:08:00Z">
                <w:pPr>
                  <w:keepNext/>
                  <w:spacing w:after="0"/>
                  <w:jc w:val="center"/>
                </w:pPr>
              </w:pPrChange>
            </w:pPr>
          </w:p>
        </w:tc>
      </w:tr>
      <w:tr w:rsidR="00017E92" w:rsidRPr="00017E92" w14:paraId="2530309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77ACCA" w14:textId="77777777" w:rsidR="00017E92" w:rsidRPr="001719B2" w:rsidRDefault="00017E92" w:rsidP="001719B2">
            <w:pPr>
              <w:keepNext/>
              <w:spacing w:after="60"/>
              <w:rPr>
                <w:sz w:val="18"/>
                <w:rPrChange w:id="1558" w:author="Haziq Jamil" w:date="2025-03-06T17:08:00Z" w16du:dateUtc="2025-03-06T09:08:00Z">
                  <w:rPr/>
                </w:rPrChange>
              </w:rPr>
              <w:pPrChange w:id="1559" w:author="Haziq Jamil" w:date="2025-03-06T17:08:00Z" w16du:dateUtc="2025-03-06T09:08:00Z">
                <w:pPr>
                  <w:keepNext/>
                  <w:spacing w:after="0"/>
                </w:pPr>
              </w:pPrChange>
            </w:pPr>
            <w:r w:rsidRPr="001719B2">
              <w:rPr>
                <w:rFonts w:ascii="Calibri" w:hAnsi="Calibri"/>
                <w:sz w:val="18"/>
                <w:rPrChange w:id="1560" w:author="Haziq Jamil" w:date="2025-03-06T17:08:00Z" w16du:dateUtc="2025-03-06T09:08:00Z">
                  <w:rPr>
                    <w:rFonts w:ascii="Calibri" w:hAnsi="Calibri"/>
                    <w:sz w:val="20"/>
                  </w:rPr>
                </w:rPrChange>
              </w:rPr>
              <w:t>2000</w:t>
            </w:r>
          </w:p>
        </w:tc>
        <w:tc>
          <w:tcPr>
            <w:tcW w:w="0" w:type="auto"/>
            <w:tcBorders>
              <w:top w:val="single" w:sz="0" w:space="0" w:color="D3D3D3"/>
              <w:left w:val="single" w:sz="0" w:space="0" w:color="D3D3D3"/>
              <w:bottom w:val="single" w:sz="0" w:space="0" w:color="D3D3D3"/>
              <w:right w:val="single" w:sz="0" w:space="0" w:color="D3D3D3"/>
            </w:tcBorders>
          </w:tcPr>
          <w:p w14:paraId="1B2C97C7" w14:textId="72216A46" w:rsidR="00017E92" w:rsidRPr="001719B2" w:rsidRDefault="00C5528A" w:rsidP="001719B2">
            <w:pPr>
              <w:keepNext/>
              <w:spacing w:after="60"/>
              <w:jc w:val="right"/>
              <w:rPr>
                <w:sz w:val="18"/>
                <w:rPrChange w:id="1561" w:author="Haziq Jamil" w:date="2025-03-06T17:08:00Z" w16du:dateUtc="2025-03-06T09:08:00Z">
                  <w:rPr/>
                </w:rPrChange>
              </w:rPr>
              <w:pPrChange w:id="1562" w:author="Haziq Jamil" w:date="2025-03-06T17:08:00Z" w16du:dateUtc="2025-03-06T09:08:00Z">
                <w:pPr>
                  <w:keepNext/>
                  <w:spacing w:after="0"/>
                  <w:jc w:val="right"/>
                </w:pPr>
              </w:pPrChange>
            </w:pPr>
            <w:del w:id="1563" w:author="Haziq Jamil" w:date="2025-03-06T17:08:00Z" w16du:dateUtc="2025-03-06T09:08:00Z">
              <w:r>
                <w:rPr>
                  <w:rFonts w:ascii="Calibri" w:hAnsi="Calibri"/>
                  <w:sz w:val="20"/>
                </w:rPr>
                <w:delText>379</w:delText>
              </w:r>
            </w:del>
            <w:ins w:id="1564" w:author="Haziq Jamil" w:date="2025-03-06T17:08:00Z" w16du:dateUtc="2025-03-06T09:08:00Z">
              <w:r w:rsidR="00017E92" w:rsidRPr="00017E92">
                <w:rPr>
                  <w:rFonts w:ascii="Calibri" w:hAnsi="Calibri"/>
                  <w:sz w:val="18"/>
                  <w:szCs w:val="22"/>
                </w:rPr>
                <w:t>378</w:t>
              </w:r>
            </w:ins>
          </w:p>
        </w:tc>
        <w:tc>
          <w:tcPr>
            <w:tcW w:w="0" w:type="auto"/>
            <w:tcBorders>
              <w:top w:val="single" w:sz="0" w:space="0" w:color="D3D3D3"/>
              <w:left w:val="single" w:sz="0" w:space="0" w:color="D3D3D3"/>
              <w:bottom w:val="single" w:sz="0" w:space="0" w:color="D3D3D3"/>
              <w:right w:val="single" w:sz="0" w:space="0" w:color="D3D3D3"/>
            </w:tcBorders>
          </w:tcPr>
          <w:p w14:paraId="18C77155" w14:textId="06F6EF00" w:rsidR="00017E92" w:rsidRPr="001719B2" w:rsidRDefault="00C5528A" w:rsidP="001719B2">
            <w:pPr>
              <w:keepNext/>
              <w:spacing w:after="60"/>
              <w:jc w:val="right"/>
              <w:rPr>
                <w:sz w:val="18"/>
                <w:rPrChange w:id="1565" w:author="Haziq Jamil" w:date="2025-03-06T17:08:00Z" w16du:dateUtc="2025-03-06T09:08:00Z">
                  <w:rPr/>
                </w:rPrChange>
              </w:rPr>
              <w:pPrChange w:id="1566" w:author="Haziq Jamil" w:date="2025-03-06T17:08:00Z" w16du:dateUtc="2025-03-06T09:08:00Z">
                <w:pPr>
                  <w:keepNext/>
                  <w:spacing w:after="0"/>
                  <w:jc w:val="right"/>
                </w:pPr>
              </w:pPrChange>
            </w:pPr>
            <w:del w:id="1567" w:author="Haziq Jamil" w:date="2025-03-06T17:08:00Z" w16du:dateUtc="2025-03-06T09:08:00Z">
              <w:r>
                <w:rPr>
                  <w:rFonts w:ascii="Calibri" w:hAnsi="Calibri"/>
                  <w:sz w:val="20"/>
                </w:rPr>
                <w:delText>43.6</w:delText>
              </w:r>
            </w:del>
            <w:ins w:id="1568" w:author="Haziq Jamil" w:date="2025-03-06T17:08:00Z" w16du:dateUtc="2025-03-06T09:08:00Z">
              <w:r w:rsidR="00017E92" w:rsidRPr="00017E92">
                <w:rPr>
                  <w:rFonts w:ascii="Calibri" w:hAnsi="Calibri"/>
                  <w:sz w:val="18"/>
                  <w:szCs w:val="22"/>
                </w:rPr>
                <w:t>63.0</w:t>
              </w:r>
            </w:ins>
            <w:r w:rsidR="00017E92" w:rsidRPr="001719B2">
              <w:rPr>
                <w:rFonts w:ascii="Calibri" w:hAnsi="Calibri"/>
                <w:sz w:val="18"/>
                <w:rPrChange w:id="1569"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6537AA8" w14:textId="77777777" w:rsidR="00017E92" w:rsidRPr="001719B2" w:rsidRDefault="00017E92" w:rsidP="001719B2">
            <w:pPr>
              <w:keepNext/>
              <w:spacing w:after="60"/>
              <w:jc w:val="right"/>
              <w:rPr>
                <w:sz w:val="18"/>
                <w:rPrChange w:id="1570" w:author="Haziq Jamil" w:date="2025-03-06T17:08:00Z" w16du:dateUtc="2025-03-06T09:08:00Z">
                  <w:rPr/>
                </w:rPrChange>
              </w:rPr>
              <w:pPrChange w:id="1571" w:author="Haziq Jamil" w:date="2025-03-06T17:08:00Z" w16du:dateUtc="2025-03-06T09:08:00Z">
                <w:pPr>
                  <w:keepNext/>
                  <w:spacing w:after="0"/>
                  <w:jc w:val="right"/>
                </w:pPr>
              </w:pPrChange>
            </w:pPr>
            <w:r w:rsidRPr="001719B2">
              <w:rPr>
                <w:rFonts w:ascii="Calibri" w:hAnsi="Calibri"/>
                <w:sz w:val="18"/>
                <w:rPrChange w:id="1572" w:author="Haziq Jamil" w:date="2025-03-06T17:08:00Z" w16du:dateUtc="2025-03-06T09:08:00Z">
                  <w:rPr>
                    <w:rFonts w:ascii="Calibri" w:hAnsi="Calibri"/>
                    <w:sz w:val="20"/>
                  </w:rPr>
                </w:rPrChange>
              </w:rPr>
              <w:t>0.8%</w:t>
            </w:r>
          </w:p>
        </w:tc>
        <w:tc>
          <w:tcPr>
            <w:tcW w:w="0" w:type="auto"/>
            <w:tcBorders>
              <w:top w:val="single" w:sz="0" w:space="0" w:color="D3D3D3"/>
              <w:left w:val="single" w:sz="0" w:space="0" w:color="D3D3D3"/>
              <w:bottom w:val="single" w:sz="0" w:space="0" w:color="D3D3D3"/>
              <w:right w:val="single" w:sz="0" w:space="0" w:color="D3D3D3"/>
            </w:tcBorders>
          </w:tcPr>
          <w:p w14:paraId="3B956263" w14:textId="77777777" w:rsidR="00017E92" w:rsidRPr="001719B2" w:rsidRDefault="00017E92" w:rsidP="001719B2">
            <w:pPr>
              <w:keepNext/>
              <w:spacing w:after="60"/>
              <w:jc w:val="right"/>
              <w:rPr>
                <w:sz w:val="18"/>
                <w:rPrChange w:id="1573" w:author="Haziq Jamil" w:date="2025-03-06T17:08:00Z" w16du:dateUtc="2025-03-06T09:08:00Z">
                  <w:rPr/>
                </w:rPrChange>
              </w:rPr>
              <w:pPrChange w:id="1574" w:author="Haziq Jamil" w:date="2025-03-06T17:08:00Z" w16du:dateUtc="2025-03-06T09:08:00Z">
                <w:pPr>
                  <w:keepNext/>
                  <w:spacing w:after="0"/>
                  <w:jc w:val="right"/>
                </w:pPr>
              </w:pPrChange>
            </w:pPr>
            <w:r w:rsidRPr="001719B2">
              <w:rPr>
                <w:rFonts w:ascii="Calibri" w:hAnsi="Calibri"/>
                <w:sz w:val="18"/>
                <w:rPrChange w:id="1575" w:author="Haziq Jamil" w:date="2025-03-06T17:08:00Z" w16du:dateUtc="2025-03-06T09:08:00Z">
                  <w:rPr>
                    <w:rFonts w:ascii="Calibri" w:hAnsi="Calibri"/>
                    <w:sz w:val="20"/>
                  </w:rPr>
                </w:rPrChange>
              </w:rPr>
              <w:t>4.2%</w:t>
            </w:r>
          </w:p>
        </w:tc>
        <w:tc>
          <w:tcPr>
            <w:tcW w:w="0" w:type="auto"/>
            <w:tcBorders>
              <w:top w:val="single" w:sz="0" w:space="0" w:color="D3D3D3"/>
              <w:left w:val="single" w:sz="0" w:space="0" w:color="D3D3D3"/>
              <w:bottom w:val="single" w:sz="0" w:space="0" w:color="D3D3D3"/>
              <w:right w:val="single" w:sz="0" w:space="0" w:color="D3D3D3"/>
            </w:tcBorders>
          </w:tcPr>
          <w:p w14:paraId="6CEC4442" w14:textId="77777777" w:rsidR="00017E92" w:rsidRPr="001719B2" w:rsidRDefault="00017E92" w:rsidP="001719B2">
            <w:pPr>
              <w:keepNext/>
              <w:spacing w:after="60"/>
              <w:jc w:val="center"/>
              <w:rPr>
                <w:sz w:val="18"/>
                <w:rPrChange w:id="1576" w:author="Haziq Jamil" w:date="2025-03-06T17:08:00Z" w16du:dateUtc="2025-03-06T09:08:00Z">
                  <w:rPr/>
                </w:rPrChange>
              </w:rPr>
              <w:pPrChange w:id="1577" w:author="Haziq Jamil" w:date="2025-03-06T17:08:00Z" w16du:dateUtc="2025-03-06T09:08:00Z">
                <w:pPr>
                  <w:keepNext/>
                  <w:spacing w:after="0"/>
                  <w:jc w:val="center"/>
                </w:pPr>
              </w:pPrChange>
            </w:pPr>
            <w:r w:rsidRPr="001719B2">
              <w:rPr>
                <w:rFonts w:ascii="Apple Color Emoji" w:hAnsi="Apple Color Emoji"/>
                <w:sz w:val="18"/>
                <w:rPrChange w:id="1578"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F037F14" w14:textId="77777777" w:rsidR="00017E92" w:rsidRPr="001719B2" w:rsidRDefault="00017E92" w:rsidP="001719B2">
            <w:pPr>
              <w:keepNext/>
              <w:spacing w:after="60"/>
              <w:jc w:val="center"/>
              <w:rPr>
                <w:sz w:val="18"/>
                <w:rPrChange w:id="1579" w:author="Haziq Jamil" w:date="2025-03-06T17:08:00Z" w16du:dateUtc="2025-03-06T09:08:00Z">
                  <w:rPr/>
                </w:rPrChange>
              </w:rPr>
              <w:pPrChange w:id="1580"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42EF9B6" w14:textId="77777777" w:rsidR="00017E92" w:rsidRPr="001719B2" w:rsidRDefault="00017E92" w:rsidP="001719B2">
            <w:pPr>
              <w:keepNext/>
              <w:spacing w:after="60"/>
              <w:jc w:val="center"/>
              <w:rPr>
                <w:sz w:val="18"/>
                <w:rPrChange w:id="1581" w:author="Haziq Jamil" w:date="2025-03-06T17:08:00Z" w16du:dateUtc="2025-03-06T09:08:00Z">
                  <w:rPr/>
                </w:rPrChange>
              </w:rPr>
              <w:pPrChange w:id="1582"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92E6D9F" w14:textId="77777777" w:rsidR="00017E92" w:rsidRPr="001719B2" w:rsidRDefault="00017E92" w:rsidP="001719B2">
            <w:pPr>
              <w:keepNext/>
              <w:spacing w:after="60"/>
              <w:jc w:val="center"/>
              <w:rPr>
                <w:sz w:val="18"/>
                <w:rPrChange w:id="1583" w:author="Haziq Jamil" w:date="2025-03-06T17:08:00Z" w16du:dateUtc="2025-03-06T09:08:00Z">
                  <w:rPr/>
                </w:rPrChange>
              </w:rPr>
              <w:pPrChange w:id="1584" w:author="Haziq Jamil" w:date="2025-03-06T17:08:00Z" w16du:dateUtc="2025-03-06T09:08:00Z">
                <w:pPr>
                  <w:keepNext/>
                  <w:spacing w:after="0"/>
                  <w:jc w:val="center"/>
                </w:pPr>
              </w:pPrChange>
            </w:pPr>
          </w:p>
        </w:tc>
      </w:tr>
      <w:tr w:rsidR="00017E92" w:rsidRPr="00017E92" w14:paraId="6CEC363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C439A4" w14:textId="77777777" w:rsidR="00017E92" w:rsidRPr="001719B2" w:rsidRDefault="00017E92" w:rsidP="001719B2">
            <w:pPr>
              <w:keepNext/>
              <w:spacing w:after="60"/>
              <w:rPr>
                <w:sz w:val="18"/>
                <w:rPrChange w:id="1585" w:author="Haziq Jamil" w:date="2025-03-06T17:08:00Z" w16du:dateUtc="2025-03-06T09:08:00Z">
                  <w:rPr/>
                </w:rPrChange>
              </w:rPr>
              <w:pPrChange w:id="1586" w:author="Haziq Jamil" w:date="2025-03-06T17:08:00Z" w16du:dateUtc="2025-03-06T09:08:00Z">
                <w:pPr>
                  <w:keepNext/>
                  <w:spacing w:after="0"/>
                </w:pPr>
              </w:pPrChange>
            </w:pPr>
            <w:r w:rsidRPr="001719B2">
              <w:rPr>
                <w:rFonts w:ascii="Calibri" w:hAnsi="Calibri"/>
                <w:sz w:val="18"/>
                <w:rPrChange w:id="1587" w:author="Haziq Jamil" w:date="2025-03-06T17:08:00Z" w16du:dateUtc="2025-03-06T09:08:00Z">
                  <w:rPr>
                    <w:rFonts w:ascii="Calibri" w:hAnsi="Calibri"/>
                    <w:sz w:val="20"/>
                  </w:rPr>
                </w:rPrChange>
              </w:rPr>
              <w:t>2001</w:t>
            </w:r>
          </w:p>
        </w:tc>
        <w:tc>
          <w:tcPr>
            <w:tcW w:w="0" w:type="auto"/>
            <w:tcBorders>
              <w:top w:val="single" w:sz="0" w:space="0" w:color="D3D3D3"/>
              <w:left w:val="single" w:sz="0" w:space="0" w:color="D3D3D3"/>
              <w:bottom w:val="single" w:sz="0" w:space="0" w:color="D3D3D3"/>
              <w:right w:val="single" w:sz="0" w:space="0" w:color="D3D3D3"/>
            </w:tcBorders>
          </w:tcPr>
          <w:p w14:paraId="36E411EF" w14:textId="4A3B984F" w:rsidR="00017E92" w:rsidRPr="001719B2" w:rsidRDefault="00C5528A" w:rsidP="001719B2">
            <w:pPr>
              <w:keepNext/>
              <w:spacing w:after="60"/>
              <w:jc w:val="right"/>
              <w:rPr>
                <w:sz w:val="18"/>
                <w:rPrChange w:id="1588" w:author="Haziq Jamil" w:date="2025-03-06T17:08:00Z" w16du:dateUtc="2025-03-06T09:08:00Z">
                  <w:rPr/>
                </w:rPrChange>
              </w:rPr>
              <w:pPrChange w:id="1589" w:author="Haziq Jamil" w:date="2025-03-06T17:08:00Z" w16du:dateUtc="2025-03-06T09:08:00Z">
                <w:pPr>
                  <w:keepNext/>
                  <w:spacing w:after="0"/>
                  <w:jc w:val="right"/>
                </w:pPr>
              </w:pPrChange>
            </w:pPr>
            <w:del w:id="1590" w:author="Haziq Jamil" w:date="2025-03-06T17:08:00Z" w16du:dateUtc="2025-03-06T09:08:00Z">
              <w:r>
                <w:rPr>
                  <w:rFonts w:ascii="Calibri" w:hAnsi="Calibri"/>
                  <w:sz w:val="20"/>
                </w:rPr>
                <w:delText>344</w:delText>
              </w:r>
            </w:del>
            <w:ins w:id="1591" w:author="Haziq Jamil" w:date="2025-03-06T17:08:00Z" w16du:dateUtc="2025-03-06T09:08:00Z">
              <w:r w:rsidR="00017E92" w:rsidRPr="00017E92">
                <w:rPr>
                  <w:rFonts w:ascii="Calibri" w:hAnsi="Calibri"/>
                  <w:sz w:val="18"/>
                  <w:szCs w:val="22"/>
                </w:rPr>
                <w:t>342</w:t>
              </w:r>
            </w:ins>
          </w:p>
        </w:tc>
        <w:tc>
          <w:tcPr>
            <w:tcW w:w="0" w:type="auto"/>
            <w:tcBorders>
              <w:top w:val="single" w:sz="0" w:space="0" w:color="D3D3D3"/>
              <w:left w:val="single" w:sz="0" w:space="0" w:color="D3D3D3"/>
              <w:bottom w:val="single" w:sz="0" w:space="0" w:color="D3D3D3"/>
              <w:right w:val="single" w:sz="0" w:space="0" w:color="D3D3D3"/>
            </w:tcBorders>
          </w:tcPr>
          <w:p w14:paraId="6690D0FE" w14:textId="6B4EE936" w:rsidR="00017E92" w:rsidRPr="001719B2" w:rsidRDefault="00C5528A" w:rsidP="001719B2">
            <w:pPr>
              <w:keepNext/>
              <w:spacing w:after="60"/>
              <w:jc w:val="right"/>
              <w:rPr>
                <w:sz w:val="18"/>
                <w:rPrChange w:id="1592" w:author="Haziq Jamil" w:date="2025-03-06T17:08:00Z" w16du:dateUtc="2025-03-06T09:08:00Z">
                  <w:rPr/>
                </w:rPrChange>
              </w:rPr>
              <w:pPrChange w:id="1593" w:author="Haziq Jamil" w:date="2025-03-06T17:08:00Z" w16du:dateUtc="2025-03-06T09:08:00Z">
                <w:pPr>
                  <w:keepNext/>
                  <w:spacing w:after="0"/>
                  <w:jc w:val="right"/>
                </w:pPr>
              </w:pPrChange>
            </w:pPr>
            <w:del w:id="1594" w:author="Haziq Jamil" w:date="2025-03-06T17:08:00Z" w16du:dateUtc="2025-03-06T09:08:00Z">
              <w:r>
                <w:rPr>
                  <w:rFonts w:ascii="Calibri" w:hAnsi="Calibri"/>
                  <w:sz w:val="20"/>
                </w:rPr>
                <w:delText>43.6</w:delText>
              </w:r>
            </w:del>
            <w:ins w:id="1595" w:author="Haziq Jamil" w:date="2025-03-06T17:08:00Z" w16du:dateUtc="2025-03-06T09:08:00Z">
              <w:r w:rsidR="00017E92" w:rsidRPr="00017E92">
                <w:rPr>
                  <w:rFonts w:ascii="Calibri" w:hAnsi="Calibri"/>
                  <w:sz w:val="18"/>
                  <w:szCs w:val="22"/>
                </w:rPr>
                <w:t>63.0</w:t>
              </w:r>
            </w:ins>
            <w:r w:rsidR="00017E92" w:rsidRPr="001719B2">
              <w:rPr>
                <w:rFonts w:ascii="Calibri" w:hAnsi="Calibri"/>
                <w:sz w:val="18"/>
                <w:rPrChange w:id="1596"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CAE91F0" w14:textId="77777777" w:rsidR="00017E92" w:rsidRPr="001719B2" w:rsidRDefault="00017E92" w:rsidP="001719B2">
            <w:pPr>
              <w:keepNext/>
              <w:spacing w:after="60"/>
              <w:jc w:val="right"/>
              <w:rPr>
                <w:sz w:val="18"/>
                <w:rPrChange w:id="1597" w:author="Haziq Jamil" w:date="2025-03-06T17:08:00Z" w16du:dateUtc="2025-03-06T09:08:00Z">
                  <w:rPr/>
                </w:rPrChange>
              </w:rPr>
              <w:pPrChange w:id="1598" w:author="Haziq Jamil" w:date="2025-03-06T17:08:00Z" w16du:dateUtc="2025-03-06T09:08:00Z">
                <w:pPr>
                  <w:keepNext/>
                  <w:spacing w:after="0"/>
                  <w:jc w:val="right"/>
                </w:pPr>
              </w:pPrChange>
            </w:pPr>
            <w:r w:rsidRPr="001719B2">
              <w:rPr>
                <w:rFonts w:ascii="Calibri" w:hAnsi="Calibri"/>
                <w:sz w:val="18"/>
                <w:rPrChange w:id="1599" w:author="Haziq Jamil" w:date="2025-03-06T17:08:00Z" w16du:dateUtc="2025-03-06T09:08:00Z">
                  <w:rPr>
                    <w:rFonts w:ascii="Calibri" w:hAnsi="Calibri"/>
                    <w:sz w:val="20"/>
                  </w:rPr>
                </w:rPrChange>
              </w:rPr>
              <w:t>0.3%</w:t>
            </w:r>
          </w:p>
        </w:tc>
        <w:tc>
          <w:tcPr>
            <w:tcW w:w="0" w:type="auto"/>
            <w:tcBorders>
              <w:top w:val="single" w:sz="0" w:space="0" w:color="D3D3D3"/>
              <w:left w:val="single" w:sz="0" w:space="0" w:color="D3D3D3"/>
              <w:bottom w:val="single" w:sz="0" w:space="0" w:color="D3D3D3"/>
              <w:right w:val="single" w:sz="0" w:space="0" w:color="D3D3D3"/>
            </w:tcBorders>
          </w:tcPr>
          <w:p w14:paraId="30219315" w14:textId="77777777" w:rsidR="00017E92" w:rsidRPr="001719B2" w:rsidRDefault="00017E92" w:rsidP="001719B2">
            <w:pPr>
              <w:keepNext/>
              <w:spacing w:after="60"/>
              <w:jc w:val="right"/>
              <w:rPr>
                <w:sz w:val="18"/>
                <w:rPrChange w:id="1600" w:author="Haziq Jamil" w:date="2025-03-06T17:08:00Z" w16du:dateUtc="2025-03-06T09:08:00Z">
                  <w:rPr/>
                </w:rPrChange>
              </w:rPr>
              <w:pPrChange w:id="1601" w:author="Haziq Jamil" w:date="2025-03-06T17:08:00Z" w16du:dateUtc="2025-03-06T09:08:00Z">
                <w:pPr>
                  <w:keepNext/>
                  <w:spacing w:after="0"/>
                  <w:jc w:val="right"/>
                </w:pPr>
              </w:pPrChange>
            </w:pPr>
            <w:r w:rsidRPr="001719B2">
              <w:rPr>
                <w:rFonts w:ascii="Calibri" w:hAnsi="Calibri"/>
                <w:sz w:val="18"/>
                <w:rPrChange w:id="1602" w:author="Haziq Jamil" w:date="2025-03-06T17:08:00Z" w16du:dateUtc="2025-03-06T09:08:00Z">
                  <w:rPr>
                    <w:rFonts w:ascii="Calibri" w:hAnsi="Calibri"/>
                    <w:sz w:val="20"/>
                  </w:rPr>
                </w:rPrChange>
              </w:rPr>
              <w:t>2.3%</w:t>
            </w:r>
          </w:p>
        </w:tc>
        <w:tc>
          <w:tcPr>
            <w:tcW w:w="0" w:type="auto"/>
            <w:tcBorders>
              <w:top w:val="single" w:sz="0" w:space="0" w:color="D3D3D3"/>
              <w:left w:val="single" w:sz="0" w:space="0" w:color="D3D3D3"/>
              <w:bottom w:val="single" w:sz="0" w:space="0" w:color="D3D3D3"/>
              <w:right w:val="single" w:sz="0" w:space="0" w:color="D3D3D3"/>
            </w:tcBorders>
          </w:tcPr>
          <w:p w14:paraId="13145FE1" w14:textId="77777777" w:rsidR="00017E92" w:rsidRPr="001719B2" w:rsidRDefault="00017E92" w:rsidP="001719B2">
            <w:pPr>
              <w:keepNext/>
              <w:spacing w:after="60"/>
              <w:jc w:val="center"/>
              <w:rPr>
                <w:sz w:val="18"/>
                <w:rPrChange w:id="1603" w:author="Haziq Jamil" w:date="2025-03-06T17:08:00Z" w16du:dateUtc="2025-03-06T09:08:00Z">
                  <w:rPr/>
                </w:rPrChange>
              </w:rPr>
              <w:pPrChange w:id="1604" w:author="Haziq Jamil" w:date="2025-03-06T17:08:00Z" w16du:dateUtc="2025-03-06T09:08:00Z">
                <w:pPr>
                  <w:keepNext/>
                  <w:spacing w:after="0"/>
                  <w:jc w:val="center"/>
                </w:pPr>
              </w:pPrChange>
            </w:pPr>
            <w:r w:rsidRPr="001719B2">
              <w:rPr>
                <w:rFonts w:ascii="Apple Color Emoji" w:hAnsi="Apple Color Emoji"/>
                <w:sz w:val="18"/>
                <w:rPrChange w:id="1605"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FAEE6A6" w14:textId="77777777" w:rsidR="00017E92" w:rsidRPr="001719B2" w:rsidRDefault="00017E92" w:rsidP="001719B2">
            <w:pPr>
              <w:keepNext/>
              <w:spacing w:after="60"/>
              <w:jc w:val="center"/>
              <w:rPr>
                <w:sz w:val="18"/>
                <w:rPrChange w:id="1606" w:author="Haziq Jamil" w:date="2025-03-06T17:08:00Z" w16du:dateUtc="2025-03-06T09:08:00Z">
                  <w:rPr/>
                </w:rPrChange>
              </w:rPr>
              <w:pPrChange w:id="160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3D332B7" w14:textId="77777777" w:rsidR="00017E92" w:rsidRPr="001719B2" w:rsidRDefault="00017E92" w:rsidP="001719B2">
            <w:pPr>
              <w:keepNext/>
              <w:spacing w:after="60"/>
              <w:jc w:val="center"/>
              <w:rPr>
                <w:sz w:val="18"/>
                <w:rPrChange w:id="1608" w:author="Haziq Jamil" w:date="2025-03-06T17:08:00Z" w16du:dateUtc="2025-03-06T09:08:00Z">
                  <w:rPr/>
                </w:rPrChange>
              </w:rPr>
              <w:pPrChange w:id="160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84D6A1A" w14:textId="77777777" w:rsidR="00017E92" w:rsidRPr="001719B2" w:rsidRDefault="00017E92" w:rsidP="001719B2">
            <w:pPr>
              <w:keepNext/>
              <w:spacing w:after="60"/>
              <w:jc w:val="center"/>
              <w:rPr>
                <w:sz w:val="18"/>
                <w:rPrChange w:id="1610" w:author="Haziq Jamil" w:date="2025-03-06T17:08:00Z" w16du:dateUtc="2025-03-06T09:08:00Z">
                  <w:rPr/>
                </w:rPrChange>
              </w:rPr>
              <w:pPrChange w:id="1611" w:author="Haziq Jamil" w:date="2025-03-06T17:08:00Z" w16du:dateUtc="2025-03-06T09:08:00Z">
                <w:pPr>
                  <w:keepNext/>
                  <w:spacing w:after="0"/>
                  <w:jc w:val="center"/>
                </w:pPr>
              </w:pPrChange>
            </w:pPr>
          </w:p>
        </w:tc>
      </w:tr>
      <w:tr w:rsidR="00017E92" w:rsidRPr="00017E92" w14:paraId="142AE7D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CE7F255" w14:textId="77777777" w:rsidR="00017E92" w:rsidRPr="001719B2" w:rsidRDefault="00017E92" w:rsidP="001719B2">
            <w:pPr>
              <w:keepNext/>
              <w:spacing w:after="60"/>
              <w:rPr>
                <w:sz w:val="18"/>
                <w:rPrChange w:id="1612" w:author="Haziq Jamil" w:date="2025-03-06T17:08:00Z" w16du:dateUtc="2025-03-06T09:08:00Z">
                  <w:rPr/>
                </w:rPrChange>
              </w:rPr>
              <w:pPrChange w:id="1613" w:author="Haziq Jamil" w:date="2025-03-06T17:08:00Z" w16du:dateUtc="2025-03-06T09:08:00Z">
                <w:pPr>
                  <w:keepNext/>
                  <w:spacing w:after="0"/>
                </w:pPr>
              </w:pPrChange>
            </w:pPr>
            <w:r w:rsidRPr="001719B2">
              <w:rPr>
                <w:rFonts w:ascii="Calibri" w:hAnsi="Calibri"/>
                <w:sz w:val="18"/>
                <w:rPrChange w:id="1614" w:author="Haziq Jamil" w:date="2025-03-06T17:08:00Z" w16du:dateUtc="2025-03-06T09:08:00Z">
                  <w:rPr>
                    <w:rFonts w:ascii="Calibri" w:hAnsi="Calibri"/>
                    <w:sz w:val="20"/>
                  </w:rPr>
                </w:rPrChange>
              </w:rPr>
              <w:t>2002</w:t>
            </w:r>
          </w:p>
        </w:tc>
        <w:tc>
          <w:tcPr>
            <w:tcW w:w="0" w:type="auto"/>
            <w:tcBorders>
              <w:top w:val="single" w:sz="0" w:space="0" w:color="D3D3D3"/>
              <w:left w:val="single" w:sz="0" w:space="0" w:color="D3D3D3"/>
              <w:bottom w:val="single" w:sz="0" w:space="0" w:color="D3D3D3"/>
              <w:right w:val="single" w:sz="0" w:space="0" w:color="D3D3D3"/>
            </w:tcBorders>
          </w:tcPr>
          <w:p w14:paraId="29487C60" w14:textId="4D55A6A4" w:rsidR="00017E92" w:rsidRPr="001719B2" w:rsidRDefault="00C5528A" w:rsidP="001719B2">
            <w:pPr>
              <w:keepNext/>
              <w:spacing w:after="60"/>
              <w:jc w:val="right"/>
              <w:rPr>
                <w:sz w:val="18"/>
                <w:rPrChange w:id="1615" w:author="Haziq Jamil" w:date="2025-03-06T17:08:00Z" w16du:dateUtc="2025-03-06T09:08:00Z">
                  <w:rPr/>
                </w:rPrChange>
              </w:rPr>
              <w:pPrChange w:id="1616" w:author="Haziq Jamil" w:date="2025-03-06T17:08:00Z" w16du:dateUtc="2025-03-06T09:08:00Z">
                <w:pPr>
                  <w:keepNext/>
                  <w:spacing w:after="0"/>
                  <w:jc w:val="right"/>
                </w:pPr>
              </w:pPrChange>
            </w:pPr>
            <w:del w:id="1617" w:author="Haziq Jamil" w:date="2025-03-06T17:08:00Z" w16du:dateUtc="2025-03-06T09:08:00Z">
              <w:r>
                <w:rPr>
                  <w:rFonts w:ascii="Calibri" w:hAnsi="Calibri"/>
                  <w:sz w:val="20"/>
                </w:rPr>
                <w:delText>443</w:delText>
              </w:r>
            </w:del>
            <w:ins w:id="1618" w:author="Haziq Jamil" w:date="2025-03-06T17:08:00Z" w16du:dateUtc="2025-03-06T09:08:00Z">
              <w:r w:rsidR="00017E92" w:rsidRPr="00017E92">
                <w:rPr>
                  <w:rFonts w:ascii="Calibri" w:hAnsi="Calibri"/>
                  <w:sz w:val="18"/>
                  <w:szCs w:val="22"/>
                </w:rPr>
                <w:t>437</w:t>
              </w:r>
            </w:ins>
          </w:p>
        </w:tc>
        <w:tc>
          <w:tcPr>
            <w:tcW w:w="0" w:type="auto"/>
            <w:tcBorders>
              <w:top w:val="single" w:sz="0" w:space="0" w:color="D3D3D3"/>
              <w:left w:val="single" w:sz="0" w:space="0" w:color="D3D3D3"/>
              <w:bottom w:val="single" w:sz="0" w:space="0" w:color="D3D3D3"/>
              <w:right w:val="single" w:sz="0" w:space="0" w:color="D3D3D3"/>
            </w:tcBorders>
          </w:tcPr>
          <w:p w14:paraId="5CD82C04" w14:textId="69E6BC50" w:rsidR="00017E92" w:rsidRPr="001719B2" w:rsidRDefault="00C5528A" w:rsidP="001719B2">
            <w:pPr>
              <w:keepNext/>
              <w:spacing w:after="60"/>
              <w:jc w:val="right"/>
              <w:rPr>
                <w:sz w:val="18"/>
                <w:rPrChange w:id="1619" w:author="Haziq Jamil" w:date="2025-03-06T17:08:00Z" w16du:dateUtc="2025-03-06T09:08:00Z">
                  <w:rPr/>
                </w:rPrChange>
              </w:rPr>
              <w:pPrChange w:id="1620" w:author="Haziq Jamil" w:date="2025-03-06T17:08:00Z" w16du:dateUtc="2025-03-06T09:08:00Z">
                <w:pPr>
                  <w:keepNext/>
                  <w:spacing w:after="0"/>
                  <w:jc w:val="right"/>
                </w:pPr>
              </w:pPrChange>
            </w:pPr>
            <w:del w:id="1621" w:author="Haziq Jamil" w:date="2025-03-06T17:08:00Z" w16du:dateUtc="2025-03-06T09:08:00Z">
              <w:r>
                <w:rPr>
                  <w:rFonts w:ascii="Calibri" w:hAnsi="Calibri"/>
                  <w:sz w:val="20"/>
                </w:rPr>
                <w:delText>43.6</w:delText>
              </w:r>
            </w:del>
            <w:ins w:id="1622" w:author="Haziq Jamil" w:date="2025-03-06T17:08:00Z" w16du:dateUtc="2025-03-06T09:08:00Z">
              <w:r w:rsidR="00017E92" w:rsidRPr="00017E92">
                <w:rPr>
                  <w:rFonts w:ascii="Calibri" w:hAnsi="Calibri"/>
                  <w:sz w:val="18"/>
                  <w:szCs w:val="22"/>
                </w:rPr>
                <w:t>63.0</w:t>
              </w:r>
            </w:ins>
            <w:r w:rsidR="00017E92" w:rsidRPr="001719B2">
              <w:rPr>
                <w:rFonts w:ascii="Calibri" w:hAnsi="Calibri"/>
                <w:sz w:val="18"/>
                <w:rPrChange w:id="1623"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C1D77AF" w14:textId="77777777" w:rsidR="00017E92" w:rsidRPr="001719B2" w:rsidRDefault="00017E92" w:rsidP="001719B2">
            <w:pPr>
              <w:keepNext/>
              <w:spacing w:after="60"/>
              <w:jc w:val="right"/>
              <w:rPr>
                <w:sz w:val="18"/>
                <w:rPrChange w:id="1624" w:author="Haziq Jamil" w:date="2025-03-06T17:08:00Z" w16du:dateUtc="2025-03-06T09:08:00Z">
                  <w:rPr/>
                </w:rPrChange>
              </w:rPr>
              <w:pPrChange w:id="1625" w:author="Haziq Jamil" w:date="2025-03-06T17:08:00Z" w16du:dateUtc="2025-03-06T09:08:00Z">
                <w:pPr>
                  <w:keepNext/>
                  <w:spacing w:after="0"/>
                  <w:jc w:val="right"/>
                </w:pPr>
              </w:pPrChange>
            </w:pPr>
            <w:r w:rsidRPr="001719B2">
              <w:rPr>
                <w:rFonts w:ascii="Calibri" w:hAnsi="Calibri"/>
                <w:sz w:val="18"/>
                <w:rPrChange w:id="1626"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4185536F" w14:textId="53D347FD" w:rsidR="00017E92" w:rsidRPr="001719B2" w:rsidRDefault="00017E92" w:rsidP="001719B2">
            <w:pPr>
              <w:keepNext/>
              <w:spacing w:after="60"/>
              <w:jc w:val="right"/>
              <w:rPr>
                <w:sz w:val="18"/>
                <w:rPrChange w:id="1627" w:author="Haziq Jamil" w:date="2025-03-06T17:08:00Z" w16du:dateUtc="2025-03-06T09:08:00Z">
                  <w:rPr/>
                </w:rPrChange>
              </w:rPr>
              <w:pPrChange w:id="1628" w:author="Haziq Jamil" w:date="2025-03-06T17:08:00Z" w16du:dateUtc="2025-03-06T09:08:00Z">
                <w:pPr>
                  <w:keepNext/>
                  <w:spacing w:after="0"/>
                  <w:jc w:val="right"/>
                </w:pPr>
              </w:pPrChange>
            </w:pPr>
            <w:r w:rsidRPr="001719B2">
              <w:rPr>
                <w:rFonts w:ascii="Calibri" w:hAnsi="Calibri"/>
                <w:sz w:val="18"/>
                <w:rPrChange w:id="1629" w:author="Haziq Jamil" w:date="2025-03-06T17:08:00Z" w16du:dateUtc="2025-03-06T09:08:00Z">
                  <w:rPr>
                    <w:rFonts w:ascii="Calibri" w:hAnsi="Calibri"/>
                    <w:sz w:val="20"/>
                  </w:rPr>
                </w:rPrChange>
              </w:rPr>
              <w:t>20.</w:t>
            </w:r>
            <w:del w:id="1630" w:author="Haziq Jamil" w:date="2025-03-06T17:08:00Z" w16du:dateUtc="2025-03-06T09:08:00Z">
              <w:r w:rsidR="00C5528A">
                <w:rPr>
                  <w:rFonts w:ascii="Calibri" w:hAnsi="Calibri"/>
                  <w:sz w:val="20"/>
                </w:rPr>
                <w:delText>1</w:delText>
              </w:r>
            </w:del>
            <w:ins w:id="1631" w:author="Haziq Jamil" w:date="2025-03-06T17:08:00Z" w16du:dateUtc="2025-03-06T09:08:00Z">
              <w:r w:rsidRPr="00017E92">
                <w:rPr>
                  <w:rFonts w:ascii="Calibri" w:hAnsi="Calibri"/>
                  <w:sz w:val="18"/>
                  <w:szCs w:val="22"/>
                </w:rPr>
                <w:t>4</w:t>
              </w:r>
            </w:ins>
            <w:r w:rsidRPr="001719B2">
              <w:rPr>
                <w:rFonts w:ascii="Calibri" w:hAnsi="Calibri"/>
                <w:sz w:val="18"/>
                <w:rPrChange w:id="163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2DEA184" w14:textId="77777777" w:rsidR="00017E92" w:rsidRPr="001719B2" w:rsidRDefault="00017E92" w:rsidP="001719B2">
            <w:pPr>
              <w:keepNext/>
              <w:spacing w:after="60"/>
              <w:jc w:val="center"/>
              <w:rPr>
                <w:sz w:val="18"/>
                <w:rPrChange w:id="1633" w:author="Haziq Jamil" w:date="2025-03-06T17:08:00Z" w16du:dateUtc="2025-03-06T09:08:00Z">
                  <w:rPr/>
                </w:rPrChange>
              </w:rPr>
              <w:pPrChange w:id="1634" w:author="Haziq Jamil" w:date="2025-03-06T17:08:00Z" w16du:dateUtc="2025-03-06T09:08:00Z">
                <w:pPr>
                  <w:keepNext/>
                  <w:spacing w:after="0"/>
                  <w:jc w:val="center"/>
                </w:pPr>
              </w:pPrChange>
            </w:pPr>
            <w:r w:rsidRPr="001719B2">
              <w:rPr>
                <w:rFonts w:ascii="Apple Color Emoji" w:hAnsi="Apple Color Emoji"/>
                <w:sz w:val="18"/>
                <w:rPrChange w:id="1635"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1E716C7" w14:textId="77777777" w:rsidR="00017E92" w:rsidRPr="001719B2" w:rsidRDefault="00017E92" w:rsidP="001719B2">
            <w:pPr>
              <w:keepNext/>
              <w:spacing w:after="60"/>
              <w:jc w:val="center"/>
              <w:rPr>
                <w:sz w:val="18"/>
                <w:rPrChange w:id="1636" w:author="Haziq Jamil" w:date="2025-03-06T17:08:00Z" w16du:dateUtc="2025-03-06T09:08:00Z">
                  <w:rPr/>
                </w:rPrChange>
              </w:rPr>
              <w:pPrChange w:id="163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9619142" w14:textId="77777777" w:rsidR="00017E92" w:rsidRPr="001719B2" w:rsidRDefault="00017E92" w:rsidP="001719B2">
            <w:pPr>
              <w:keepNext/>
              <w:spacing w:after="60"/>
              <w:jc w:val="center"/>
              <w:rPr>
                <w:sz w:val="18"/>
                <w:rPrChange w:id="1638" w:author="Haziq Jamil" w:date="2025-03-06T17:08:00Z" w16du:dateUtc="2025-03-06T09:08:00Z">
                  <w:rPr/>
                </w:rPrChange>
              </w:rPr>
              <w:pPrChange w:id="163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F0E56F5" w14:textId="77777777" w:rsidR="00017E92" w:rsidRPr="001719B2" w:rsidRDefault="00017E92" w:rsidP="001719B2">
            <w:pPr>
              <w:keepNext/>
              <w:spacing w:after="60"/>
              <w:jc w:val="center"/>
              <w:rPr>
                <w:sz w:val="18"/>
                <w:rPrChange w:id="1640" w:author="Haziq Jamil" w:date="2025-03-06T17:08:00Z" w16du:dateUtc="2025-03-06T09:08:00Z">
                  <w:rPr/>
                </w:rPrChange>
              </w:rPr>
              <w:pPrChange w:id="1641" w:author="Haziq Jamil" w:date="2025-03-06T17:08:00Z" w16du:dateUtc="2025-03-06T09:08:00Z">
                <w:pPr>
                  <w:keepNext/>
                  <w:spacing w:after="0"/>
                  <w:jc w:val="center"/>
                </w:pPr>
              </w:pPrChange>
            </w:pPr>
          </w:p>
        </w:tc>
      </w:tr>
      <w:tr w:rsidR="00017E92" w:rsidRPr="00017E92" w14:paraId="3E3F04F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0E1B05" w14:textId="77777777" w:rsidR="00017E92" w:rsidRPr="001719B2" w:rsidRDefault="00017E92" w:rsidP="001719B2">
            <w:pPr>
              <w:keepNext/>
              <w:spacing w:after="60"/>
              <w:rPr>
                <w:sz w:val="18"/>
                <w:rPrChange w:id="1642" w:author="Haziq Jamil" w:date="2025-03-06T17:08:00Z" w16du:dateUtc="2025-03-06T09:08:00Z">
                  <w:rPr/>
                </w:rPrChange>
              </w:rPr>
              <w:pPrChange w:id="1643" w:author="Haziq Jamil" w:date="2025-03-06T17:08:00Z" w16du:dateUtc="2025-03-06T09:08:00Z">
                <w:pPr>
                  <w:keepNext/>
                  <w:spacing w:after="0"/>
                </w:pPr>
              </w:pPrChange>
            </w:pPr>
            <w:r w:rsidRPr="001719B2">
              <w:rPr>
                <w:rFonts w:ascii="Calibri" w:hAnsi="Calibri"/>
                <w:sz w:val="18"/>
                <w:rPrChange w:id="1644" w:author="Haziq Jamil" w:date="2025-03-06T17:08:00Z" w16du:dateUtc="2025-03-06T09:08:00Z">
                  <w:rPr>
                    <w:rFonts w:ascii="Calibri" w:hAnsi="Calibri"/>
                    <w:sz w:val="20"/>
                  </w:rPr>
                </w:rPrChange>
              </w:rPr>
              <w:t>2003</w:t>
            </w:r>
          </w:p>
        </w:tc>
        <w:tc>
          <w:tcPr>
            <w:tcW w:w="0" w:type="auto"/>
            <w:tcBorders>
              <w:top w:val="single" w:sz="0" w:space="0" w:color="D3D3D3"/>
              <w:left w:val="single" w:sz="0" w:space="0" w:color="D3D3D3"/>
              <w:bottom w:val="single" w:sz="0" w:space="0" w:color="D3D3D3"/>
              <w:right w:val="single" w:sz="0" w:space="0" w:color="D3D3D3"/>
            </w:tcBorders>
          </w:tcPr>
          <w:p w14:paraId="312F73D2" w14:textId="6B7DA992" w:rsidR="00017E92" w:rsidRPr="001719B2" w:rsidRDefault="00C5528A" w:rsidP="001719B2">
            <w:pPr>
              <w:keepNext/>
              <w:spacing w:after="60"/>
              <w:jc w:val="right"/>
              <w:rPr>
                <w:sz w:val="18"/>
                <w:rPrChange w:id="1645" w:author="Haziq Jamil" w:date="2025-03-06T17:08:00Z" w16du:dateUtc="2025-03-06T09:08:00Z">
                  <w:rPr/>
                </w:rPrChange>
              </w:rPr>
              <w:pPrChange w:id="1646" w:author="Haziq Jamil" w:date="2025-03-06T17:08:00Z" w16du:dateUtc="2025-03-06T09:08:00Z">
                <w:pPr>
                  <w:keepNext/>
                  <w:spacing w:after="0"/>
                  <w:jc w:val="right"/>
                </w:pPr>
              </w:pPrChange>
            </w:pPr>
            <w:del w:id="1647" w:author="Haziq Jamil" w:date="2025-03-06T17:08:00Z" w16du:dateUtc="2025-03-06T09:08:00Z">
              <w:r>
                <w:rPr>
                  <w:rFonts w:ascii="Calibri" w:hAnsi="Calibri"/>
                  <w:sz w:val="20"/>
                </w:rPr>
                <w:delText>454</w:delText>
              </w:r>
            </w:del>
            <w:ins w:id="1648" w:author="Haziq Jamil" w:date="2025-03-06T17:08:00Z" w16du:dateUtc="2025-03-06T09:08:00Z">
              <w:r w:rsidR="00017E92" w:rsidRPr="00017E92">
                <w:rPr>
                  <w:rFonts w:ascii="Calibri" w:hAnsi="Calibri"/>
                  <w:sz w:val="18"/>
                  <w:szCs w:val="22"/>
                </w:rPr>
                <w:t>449</w:t>
              </w:r>
            </w:ins>
          </w:p>
        </w:tc>
        <w:tc>
          <w:tcPr>
            <w:tcW w:w="0" w:type="auto"/>
            <w:tcBorders>
              <w:top w:val="single" w:sz="0" w:space="0" w:color="D3D3D3"/>
              <w:left w:val="single" w:sz="0" w:space="0" w:color="D3D3D3"/>
              <w:bottom w:val="single" w:sz="0" w:space="0" w:color="D3D3D3"/>
              <w:right w:val="single" w:sz="0" w:space="0" w:color="D3D3D3"/>
            </w:tcBorders>
          </w:tcPr>
          <w:p w14:paraId="047B1370" w14:textId="4EDF3F1F" w:rsidR="00017E92" w:rsidRPr="001719B2" w:rsidRDefault="00C5528A" w:rsidP="001719B2">
            <w:pPr>
              <w:keepNext/>
              <w:spacing w:after="60"/>
              <w:jc w:val="right"/>
              <w:rPr>
                <w:sz w:val="18"/>
                <w:rPrChange w:id="1649" w:author="Haziq Jamil" w:date="2025-03-06T17:08:00Z" w16du:dateUtc="2025-03-06T09:08:00Z">
                  <w:rPr/>
                </w:rPrChange>
              </w:rPr>
              <w:pPrChange w:id="1650" w:author="Haziq Jamil" w:date="2025-03-06T17:08:00Z" w16du:dateUtc="2025-03-06T09:08:00Z">
                <w:pPr>
                  <w:keepNext/>
                  <w:spacing w:after="0"/>
                  <w:jc w:val="right"/>
                </w:pPr>
              </w:pPrChange>
            </w:pPr>
            <w:del w:id="1651" w:author="Haziq Jamil" w:date="2025-03-06T17:08:00Z" w16du:dateUtc="2025-03-06T09:08:00Z">
              <w:r>
                <w:rPr>
                  <w:rFonts w:ascii="Calibri" w:hAnsi="Calibri"/>
                  <w:sz w:val="20"/>
                </w:rPr>
                <w:delText>46.2</w:delText>
              </w:r>
            </w:del>
            <w:ins w:id="1652" w:author="Haziq Jamil" w:date="2025-03-06T17:08:00Z" w16du:dateUtc="2025-03-06T09:08:00Z">
              <w:r w:rsidR="00017E92" w:rsidRPr="00017E92">
                <w:rPr>
                  <w:rFonts w:ascii="Calibri" w:hAnsi="Calibri"/>
                  <w:sz w:val="18"/>
                  <w:szCs w:val="22"/>
                </w:rPr>
                <w:t>66.7</w:t>
              </w:r>
            </w:ins>
            <w:r w:rsidR="00017E92" w:rsidRPr="001719B2">
              <w:rPr>
                <w:rFonts w:ascii="Calibri" w:hAnsi="Calibri"/>
                <w:sz w:val="18"/>
                <w:rPrChange w:id="1653"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0A5627E" w14:textId="77777777" w:rsidR="00017E92" w:rsidRPr="001719B2" w:rsidRDefault="00017E92" w:rsidP="001719B2">
            <w:pPr>
              <w:keepNext/>
              <w:spacing w:after="60"/>
              <w:jc w:val="right"/>
              <w:rPr>
                <w:sz w:val="18"/>
                <w:rPrChange w:id="1654" w:author="Haziq Jamil" w:date="2025-03-06T17:08:00Z" w16du:dateUtc="2025-03-06T09:08:00Z">
                  <w:rPr/>
                </w:rPrChange>
              </w:rPr>
              <w:pPrChange w:id="1655" w:author="Haziq Jamil" w:date="2025-03-06T17:08:00Z" w16du:dateUtc="2025-03-06T09:08:00Z">
                <w:pPr>
                  <w:keepNext/>
                  <w:spacing w:after="0"/>
                  <w:jc w:val="right"/>
                </w:pPr>
              </w:pPrChange>
            </w:pPr>
            <w:r w:rsidRPr="001719B2">
              <w:rPr>
                <w:rFonts w:ascii="Calibri" w:hAnsi="Calibri"/>
                <w:sz w:val="18"/>
                <w:rPrChange w:id="1656"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63C03517" w14:textId="6585767B" w:rsidR="00017E92" w:rsidRPr="001719B2" w:rsidRDefault="00017E92" w:rsidP="001719B2">
            <w:pPr>
              <w:keepNext/>
              <w:spacing w:after="60"/>
              <w:jc w:val="right"/>
              <w:rPr>
                <w:sz w:val="18"/>
                <w:rPrChange w:id="1657" w:author="Haziq Jamil" w:date="2025-03-06T17:08:00Z" w16du:dateUtc="2025-03-06T09:08:00Z">
                  <w:rPr/>
                </w:rPrChange>
              </w:rPr>
              <w:pPrChange w:id="1658" w:author="Haziq Jamil" w:date="2025-03-06T17:08:00Z" w16du:dateUtc="2025-03-06T09:08:00Z">
                <w:pPr>
                  <w:keepNext/>
                  <w:spacing w:after="0"/>
                  <w:jc w:val="right"/>
                </w:pPr>
              </w:pPrChange>
            </w:pPr>
            <w:r w:rsidRPr="001719B2">
              <w:rPr>
                <w:rFonts w:ascii="Calibri" w:hAnsi="Calibri"/>
                <w:sz w:val="18"/>
                <w:rPrChange w:id="1659" w:author="Haziq Jamil" w:date="2025-03-06T17:08:00Z" w16du:dateUtc="2025-03-06T09:08:00Z">
                  <w:rPr>
                    <w:rFonts w:ascii="Calibri" w:hAnsi="Calibri"/>
                    <w:sz w:val="20"/>
                  </w:rPr>
                </w:rPrChange>
              </w:rPr>
              <w:t>13.</w:t>
            </w:r>
            <w:del w:id="1660" w:author="Haziq Jamil" w:date="2025-03-06T17:08:00Z" w16du:dateUtc="2025-03-06T09:08:00Z">
              <w:r w:rsidR="00C5528A">
                <w:rPr>
                  <w:rFonts w:ascii="Calibri" w:hAnsi="Calibri"/>
                  <w:sz w:val="20"/>
                </w:rPr>
                <w:delText>2</w:delText>
              </w:r>
            </w:del>
            <w:ins w:id="1661" w:author="Haziq Jamil" w:date="2025-03-06T17:08:00Z" w16du:dateUtc="2025-03-06T09:08:00Z">
              <w:r w:rsidRPr="00017E92">
                <w:rPr>
                  <w:rFonts w:ascii="Calibri" w:hAnsi="Calibri"/>
                  <w:sz w:val="18"/>
                  <w:szCs w:val="22"/>
                </w:rPr>
                <w:t>4</w:t>
              </w:r>
            </w:ins>
            <w:r w:rsidRPr="001719B2">
              <w:rPr>
                <w:rFonts w:ascii="Calibri" w:hAnsi="Calibri"/>
                <w:sz w:val="18"/>
                <w:rPrChange w:id="166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FC1B1D5" w14:textId="77777777" w:rsidR="00017E92" w:rsidRPr="001719B2" w:rsidRDefault="00017E92" w:rsidP="001719B2">
            <w:pPr>
              <w:keepNext/>
              <w:spacing w:after="60"/>
              <w:jc w:val="center"/>
              <w:rPr>
                <w:sz w:val="18"/>
                <w:rPrChange w:id="1663" w:author="Haziq Jamil" w:date="2025-03-06T17:08:00Z" w16du:dateUtc="2025-03-06T09:08:00Z">
                  <w:rPr/>
                </w:rPrChange>
              </w:rPr>
              <w:pPrChange w:id="1664" w:author="Haziq Jamil" w:date="2025-03-06T17:08:00Z" w16du:dateUtc="2025-03-06T09:08:00Z">
                <w:pPr>
                  <w:keepNext/>
                  <w:spacing w:after="0"/>
                  <w:jc w:val="center"/>
                </w:pPr>
              </w:pPrChange>
            </w:pPr>
            <w:r w:rsidRPr="001719B2">
              <w:rPr>
                <w:rFonts w:ascii="Apple Color Emoji" w:hAnsi="Apple Color Emoji"/>
                <w:sz w:val="18"/>
                <w:rPrChange w:id="1665"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4D03510" w14:textId="77777777" w:rsidR="00017E92" w:rsidRPr="001719B2" w:rsidRDefault="00017E92" w:rsidP="001719B2">
            <w:pPr>
              <w:keepNext/>
              <w:spacing w:after="60"/>
              <w:jc w:val="center"/>
              <w:rPr>
                <w:sz w:val="18"/>
                <w:rPrChange w:id="1666" w:author="Haziq Jamil" w:date="2025-03-06T17:08:00Z" w16du:dateUtc="2025-03-06T09:08:00Z">
                  <w:rPr/>
                </w:rPrChange>
              </w:rPr>
              <w:pPrChange w:id="166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29063E1" w14:textId="77777777" w:rsidR="00017E92" w:rsidRPr="001719B2" w:rsidRDefault="00017E92" w:rsidP="001719B2">
            <w:pPr>
              <w:keepNext/>
              <w:spacing w:after="60"/>
              <w:jc w:val="center"/>
              <w:rPr>
                <w:sz w:val="18"/>
                <w:rPrChange w:id="1668" w:author="Haziq Jamil" w:date="2025-03-06T17:08:00Z" w16du:dateUtc="2025-03-06T09:08:00Z">
                  <w:rPr/>
                </w:rPrChange>
              </w:rPr>
              <w:pPrChange w:id="166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8548A00" w14:textId="77777777" w:rsidR="00017E92" w:rsidRPr="001719B2" w:rsidRDefault="00017E92" w:rsidP="001719B2">
            <w:pPr>
              <w:keepNext/>
              <w:spacing w:after="60"/>
              <w:jc w:val="center"/>
              <w:rPr>
                <w:sz w:val="18"/>
                <w:rPrChange w:id="1670" w:author="Haziq Jamil" w:date="2025-03-06T17:08:00Z" w16du:dateUtc="2025-03-06T09:08:00Z">
                  <w:rPr/>
                </w:rPrChange>
              </w:rPr>
              <w:pPrChange w:id="1671" w:author="Haziq Jamil" w:date="2025-03-06T17:08:00Z" w16du:dateUtc="2025-03-06T09:08:00Z">
                <w:pPr>
                  <w:keepNext/>
                  <w:spacing w:after="0"/>
                  <w:jc w:val="center"/>
                </w:pPr>
              </w:pPrChange>
            </w:pPr>
          </w:p>
        </w:tc>
      </w:tr>
      <w:tr w:rsidR="00017E92" w:rsidRPr="00017E92" w14:paraId="1E16716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EE901" w14:textId="77777777" w:rsidR="00017E92" w:rsidRPr="001719B2" w:rsidRDefault="00017E92" w:rsidP="001719B2">
            <w:pPr>
              <w:keepNext/>
              <w:spacing w:after="60"/>
              <w:rPr>
                <w:sz w:val="18"/>
                <w:rPrChange w:id="1672" w:author="Haziq Jamil" w:date="2025-03-06T17:08:00Z" w16du:dateUtc="2025-03-06T09:08:00Z">
                  <w:rPr/>
                </w:rPrChange>
              </w:rPr>
              <w:pPrChange w:id="1673" w:author="Haziq Jamil" w:date="2025-03-06T17:08:00Z" w16du:dateUtc="2025-03-06T09:08:00Z">
                <w:pPr>
                  <w:keepNext/>
                  <w:spacing w:after="0"/>
                </w:pPr>
              </w:pPrChange>
            </w:pPr>
            <w:r w:rsidRPr="001719B2">
              <w:rPr>
                <w:rFonts w:ascii="Calibri" w:hAnsi="Calibri"/>
                <w:sz w:val="18"/>
                <w:rPrChange w:id="1674" w:author="Haziq Jamil" w:date="2025-03-06T17:08:00Z" w16du:dateUtc="2025-03-06T09:08:00Z">
                  <w:rPr>
                    <w:rFonts w:ascii="Calibri" w:hAnsi="Calibri"/>
                    <w:sz w:val="20"/>
                  </w:rPr>
                </w:rPrChange>
              </w:rPr>
              <w:t>2004</w:t>
            </w:r>
          </w:p>
        </w:tc>
        <w:tc>
          <w:tcPr>
            <w:tcW w:w="0" w:type="auto"/>
            <w:tcBorders>
              <w:top w:val="single" w:sz="0" w:space="0" w:color="D3D3D3"/>
              <w:left w:val="single" w:sz="0" w:space="0" w:color="D3D3D3"/>
              <w:bottom w:val="single" w:sz="0" w:space="0" w:color="D3D3D3"/>
              <w:right w:val="single" w:sz="0" w:space="0" w:color="D3D3D3"/>
            </w:tcBorders>
          </w:tcPr>
          <w:p w14:paraId="5B2D7A58" w14:textId="4C1F2DF1" w:rsidR="00017E92" w:rsidRPr="001719B2" w:rsidRDefault="00C5528A" w:rsidP="001719B2">
            <w:pPr>
              <w:keepNext/>
              <w:spacing w:after="60"/>
              <w:jc w:val="right"/>
              <w:rPr>
                <w:sz w:val="18"/>
                <w:rPrChange w:id="1675" w:author="Haziq Jamil" w:date="2025-03-06T17:08:00Z" w16du:dateUtc="2025-03-06T09:08:00Z">
                  <w:rPr/>
                </w:rPrChange>
              </w:rPr>
              <w:pPrChange w:id="1676" w:author="Haziq Jamil" w:date="2025-03-06T17:08:00Z" w16du:dateUtc="2025-03-06T09:08:00Z">
                <w:pPr>
                  <w:keepNext/>
                  <w:spacing w:after="0"/>
                  <w:jc w:val="right"/>
                </w:pPr>
              </w:pPrChange>
            </w:pPr>
            <w:del w:id="1677" w:author="Haziq Jamil" w:date="2025-03-06T17:08:00Z" w16du:dateUtc="2025-03-06T09:08:00Z">
              <w:r>
                <w:rPr>
                  <w:rFonts w:ascii="Calibri" w:hAnsi="Calibri"/>
                  <w:sz w:val="20"/>
                </w:rPr>
                <w:delText>442</w:delText>
              </w:r>
            </w:del>
            <w:ins w:id="1678" w:author="Haziq Jamil" w:date="2025-03-06T17:08:00Z" w16du:dateUtc="2025-03-06T09:08:00Z">
              <w:r w:rsidR="00017E92" w:rsidRPr="00017E92">
                <w:rPr>
                  <w:rFonts w:ascii="Calibri" w:hAnsi="Calibri"/>
                  <w:sz w:val="18"/>
                  <w:szCs w:val="22"/>
                </w:rPr>
                <w:t>440</w:t>
              </w:r>
            </w:ins>
          </w:p>
        </w:tc>
        <w:tc>
          <w:tcPr>
            <w:tcW w:w="0" w:type="auto"/>
            <w:tcBorders>
              <w:top w:val="single" w:sz="0" w:space="0" w:color="D3D3D3"/>
              <w:left w:val="single" w:sz="0" w:space="0" w:color="D3D3D3"/>
              <w:bottom w:val="single" w:sz="0" w:space="0" w:color="D3D3D3"/>
              <w:right w:val="single" w:sz="0" w:space="0" w:color="D3D3D3"/>
            </w:tcBorders>
          </w:tcPr>
          <w:p w14:paraId="7ABB5789" w14:textId="6332478C" w:rsidR="00017E92" w:rsidRPr="001719B2" w:rsidRDefault="00C5528A" w:rsidP="001719B2">
            <w:pPr>
              <w:keepNext/>
              <w:spacing w:after="60"/>
              <w:jc w:val="right"/>
              <w:rPr>
                <w:sz w:val="18"/>
                <w:rPrChange w:id="1679" w:author="Haziq Jamil" w:date="2025-03-06T17:08:00Z" w16du:dateUtc="2025-03-06T09:08:00Z">
                  <w:rPr/>
                </w:rPrChange>
              </w:rPr>
              <w:pPrChange w:id="1680" w:author="Haziq Jamil" w:date="2025-03-06T17:08:00Z" w16du:dateUtc="2025-03-06T09:08:00Z">
                <w:pPr>
                  <w:keepNext/>
                  <w:spacing w:after="0"/>
                  <w:jc w:val="right"/>
                </w:pPr>
              </w:pPrChange>
            </w:pPr>
            <w:del w:id="1681" w:author="Haziq Jamil" w:date="2025-03-06T17:08:00Z" w16du:dateUtc="2025-03-06T09:08:00Z">
              <w:r>
                <w:rPr>
                  <w:rFonts w:ascii="Calibri" w:hAnsi="Calibri"/>
                  <w:sz w:val="20"/>
                </w:rPr>
                <w:delText>43.6</w:delText>
              </w:r>
            </w:del>
            <w:ins w:id="1682" w:author="Haziq Jamil" w:date="2025-03-06T17:08:00Z" w16du:dateUtc="2025-03-06T09:08:00Z">
              <w:r w:rsidR="00017E92" w:rsidRPr="00017E92">
                <w:rPr>
                  <w:rFonts w:ascii="Calibri" w:hAnsi="Calibri"/>
                  <w:sz w:val="18"/>
                  <w:szCs w:val="22"/>
                </w:rPr>
                <w:t>63.0</w:t>
              </w:r>
            </w:ins>
            <w:r w:rsidR="00017E92" w:rsidRPr="001719B2">
              <w:rPr>
                <w:rFonts w:ascii="Calibri" w:hAnsi="Calibri"/>
                <w:sz w:val="18"/>
                <w:rPrChange w:id="1683"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01A0D3F" w14:textId="77777777" w:rsidR="00017E92" w:rsidRPr="001719B2" w:rsidRDefault="00017E92" w:rsidP="001719B2">
            <w:pPr>
              <w:keepNext/>
              <w:spacing w:after="60"/>
              <w:jc w:val="right"/>
              <w:rPr>
                <w:sz w:val="18"/>
                <w:rPrChange w:id="1684" w:author="Haziq Jamil" w:date="2025-03-06T17:08:00Z" w16du:dateUtc="2025-03-06T09:08:00Z">
                  <w:rPr/>
                </w:rPrChange>
              </w:rPr>
              <w:pPrChange w:id="1685" w:author="Haziq Jamil" w:date="2025-03-06T17:08:00Z" w16du:dateUtc="2025-03-06T09:08:00Z">
                <w:pPr>
                  <w:keepNext/>
                  <w:spacing w:after="0"/>
                  <w:jc w:val="right"/>
                </w:pPr>
              </w:pPrChange>
            </w:pPr>
            <w:r w:rsidRPr="001719B2">
              <w:rPr>
                <w:rFonts w:ascii="Calibri" w:hAnsi="Calibri"/>
                <w:sz w:val="18"/>
                <w:rPrChange w:id="1686"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27AE1B6" w14:textId="1AEFAD43" w:rsidR="00017E92" w:rsidRPr="001719B2" w:rsidRDefault="00017E92" w:rsidP="001719B2">
            <w:pPr>
              <w:keepNext/>
              <w:spacing w:after="60"/>
              <w:jc w:val="right"/>
              <w:rPr>
                <w:sz w:val="18"/>
                <w:rPrChange w:id="1687" w:author="Haziq Jamil" w:date="2025-03-06T17:08:00Z" w16du:dateUtc="2025-03-06T09:08:00Z">
                  <w:rPr/>
                </w:rPrChange>
              </w:rPr>
              <w:pPrChange w:id="1688" w:author="Haziq Jamil" w:date="2025-03-06T17:08:00Z" w16du:dateUtc="2025-03-06T09:08:00Z">
                <w:pPr>
                  <w:keepNext/>
                  <w:spacing w:after="0"/>
                  <w:jc w:val="right"/>
                </w:pPr>
              </w:pPrChange>
            </w:pPr>
            <w:r w:rsidRPr="001719B2">
              <w:rPr>
                <w:rFonts w:ascii="Calibri" w:hAnsi="Calibri"/>
                <w:sz w:val="18"/>
                <w:rPrChange w:id="1689" w:author="Haziq Jamil" w:date="2025-03-06T17:08:00Z" w16du:dateUtc="2025-03-06T09:08:00Z">
                  <w:rPr>
                    <w:rFonts w:ascii="Calibri" w:hAnsi="Calibri"/>
                    <w:sz w:val="20"/>
                  </w:rPr>
                </w:rPrChange>
              </w:rPr>
              <w:t>19.</w:t>
            </w:r>
            <w:del w:id="1690" w:author="Haziq Jamil" w:date="2025-03-06T17:08:00Z" w16du:dateUtc="2025-03-06T09:08:00Z">
              <w:r w:rsidR="00C5528A">
                <w:rPr>
                  <w:rFonts w:ascii="Calibri" w:hAnsi="Calibri"/>
                  <w:sz w:val="20"/>
                </w:rPr>
                <w:delText>0</w:delText>
              </w:r>
            </w:del>
            <w:ins w:id="1691" w:author="Haziq Jamil" w:date="2025-03-06T17:08:00Z" w16du:dateUtc="2025-03-06T09:08:00Z">
              <w:r w:rsidRPr="00017E92">
                <w:rPr>
                  <w:rFonts w:ascii="Calibri" w:hAnsi="Calibri"/>
                  <w:sz w:val="18"/>
                  <w:szCs w:val="22"/>
                </w:rPr>
                <w:t>1</w:t>
              </w:r>
            </w:ins>
            <w:r w:rsidRPr="001719B2">
              <w:rPr>
                <w:rFonts w:ascii="Calibri" w:hAnsi="Calibri"/>
                <w:sz w:val="18"/>
                <w:rPrChange w:id="169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F31C2F5" w14:textId="77777777" w:rsidR="00017E92" w:rsidRPr="001719B2" w:rsidRDefault="00017E92" w:rsidP="001719B2">
            <w:pPr>
              <w:keepNext/>
              <w:spacing w:after="60"/>
              <w:jc w:val="center"/>
              <w:rPr>
                <w:sz w:val="18"/>
                <w:rPrChange w:id="1693" w:author="Haziq Jamil" w:date="2025-03-06T17:08:00Z" w16du:dateUtc="2025-03-06T09:08:00Z">
                  <w:rPr/>
                </w:rPrChange>
              </w:rPr>
              <w:pPrChange w:id="1694" w:author="Haziq Jamil" w:date="2025-03-06T17:08:00Z" w16du:dateUtc="2025-03-06T09:08:00Z">
                <w:pPr>
                  <w:keepNext/>
                  <w:spacing w:after="0"/>
                  <w:jc w:val="center"/>
                </w:pPr>
              </w:pPrChange>
            </w:pPr>
            <w:r w:rsidRPr="001719B2">
              <w:rPr>
                <w:rFonts w:ascii="Apple Color Emoji" w:hAnsi="Apple Color Emoji"/>
                <w:sz w:val="18"/>
                <w:rPrChange w:id="1695"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3110FEC" w14:textId="77777777" w:rsidR="00017E92" w:rsidRPr="001719B2" w:rsidRDefault="00017E92" w:rsidP="001719B2">
            <w:pPr>
              <w:keepNext/>
              <w:spacing w:after="60"/>
              <w:jc w:val="center"/>
              <w:rPr>
                <w:sz w:val="18"/>
                <w:rPrChange w:id="1696" w:author="Haziq Jamil" w:date="2025-03-06T17:08:00Z" w16du:dateUtc="2025-03-06T09:08:00Z">
                  <w:rPr/>
                </w:rPrChange>
              </w:rPr>
              <w:pPrChange w:id="169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09CD654" w14:textId="77777777" w:rsidR="00017E92" w:rsidRPr="001719B2" w:rsidRDefault="00017E92" w:rsidP="001719B2">
            <w:pPr>
              <w:keepNext/>
              <w:spacing w:after="60"/>
              <w:jc w:val="center"/>
              <w:rPr>
                <w:sz w:val="18"/>
                <w:rPrChange w:id="1698" w:author="Haziq Jamil" w:date="2025-03-06T17:08:00Z" w16du:dateUtc="2025-03-06T09:08:00Z">
                  <w:rPr/>
                </w:rPrChange>
              </w:rPr>
              <w:pPrChange w:id="169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BD74F9F" w14:textId="77777777" w:rsidR="00017E92" w:rsidRPr="001719B2" w:rsidRDefault="00017E92" w:rsidP="001719B2">
            <w:pPr>
              <w:keepNext/>
              <w:spacing w:after="60"/>
              <w:jc w:val="center"/>
              <w:rPr>
                <w:sz w:val="18"/>
                <w:rPrChange w:id="1700" w:author="Haziq Jamil" w:date="2025-03-06T17:08:00Z" w16du:dateUtc="2025-03-06T09:08:00Z">
                  <w:rPr/>
                </w:rPrChange>
              </w:rPr>
              <w:pPrChange w:id="1701" w:author="Haziq Jamil" w:date="2025-03-06T17:08:00Z" w16du:dateUtc="2025-03-06T09:08:00Z">
                <w:pPr>
                  <w:keepNext/>
                  <w:spacing w:after="0"/>
                  <w:jc w:val="center"/>
                </w:pPr>
              </w:pPrChange>
            </w:pPr>
          </w:p>
        </w:tc>
      </w:tr>
      <w:tr w:rsidR="00017E92" w:rsidRPr="00017E92" w14:paraId="2FE0F96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08A8A6" w14:textId="77777777" w:rsidR="00017E92" w:rsidRPr="001719B2" w:rsidRDefault="00017E92" w:rsidP="001719B2">
            <w:pPr>
              <w:keepNext/>
              <w:spacing w:after="60"/>
              <w:rPr>
                <w:sz w:val="18"/>
                <w:rPrChange w:id="1702" w:author="Haziq Jamil" w:date="2025-03-06T17:08:00Z" w16du:dateUtc="2025-03-06T09:08:00Z">
                  <w:rPr/>
                </w:rPrChange>
              </w:rPr>
              <w:pPrChange w:id="1703" w:author="Haziq Jamil" w:date="2025-03-06T17:08:00Z" w16du:dateUtc="2025-03-06T09:08:00Z">
                <w:pPr>
                  <w:keepNext/>
                  <w:spacing w:after="0"/>
                </w:pPr>
              </w:pPrChange>
            </w:pPr>
            <w:r w:rsidRPr="001719B2">
              <w:rPr>
                <w:rFonts w:ascii="Calibri" w:hAnsi="Calibri"/>
                <w:sz w:val="18"/>
                <w:rPrChange w:id="1704" w:author="Haziq Jamil" w:date="2025-03-06T17:08:00Z" w16du:dateUtc="2025-03-06T09:08:00Z">
                  <w:rPr>
                    <w:rFonts w:ascii="Calibri" w:hAnsi="Calibri"/>
                    <w:sz w:val="20"/>
                  </w:rPr>
                </w:rPrChange>
              </w:rPr>
              <w:t>2005</w:t>
            </w:r>
          </w:p>
        </w:tc>
        <w:tc>
          <w:tcPr>
            <w:tcW w:w="0" w:type="auto"/>
            <w:tcBorders>
              <w:top w:val="single" w:sz="0" w:space="0" w:color="D3D3D3"/>
              <w:left w:val="single" w:sz="0" w:space="0" w:color="D3D3D3"/>
              <w:bottom w:val="single" w:sz="0" w:space="0" w:color="D3D3D3"/>
              <w:right w:val="single" w:sz="0" w:space="0" w:color="D3D3D3"/>
            </w:tcBorders>
          </w:tcPr>
          <w:p w14:paraId="0D3ABF4D" w14:textId="77D6B04A" w:rsidR="00017E92" w:rsidRPr="001719B2" w:rsidRDefault="00C5528A" w:rsidP="001719B2">
            <w:pPr>
              <w:keepNext/>
              <w:spacing w:after="60"/>
              <w:jc w:val="right"/>
              <w:rPr>
                <w:sz w:val="18"/>
                <w:rPrChange w:id="1705" w:author="Haziq Jamil" w:date="2025-03-06T17:08:00Z" w16du:dateUtc="2025-03-06T09:08:00Z">
                  <w:rPr/>
                </w:rPrChange>
              </w:rPr>
              <w:pPrChange w:id="1706" w:author="Haziq Jamil" w:date="2025-03-06T17:08:00Z" w16du:dateUtc="2025-03-06T09:08:00Z">
                <w:pPr>
                  <w:keepNext/>
                  <w:spacing w:after="0"/>
                  <w:jc w:val="right"/>
                </w:pPr>
              </w:pPrChange>
            </w:pPr>
            <w:del w:id="1707" w:author="Haziq Jamil" w:date="2025-03-06T17:08:00Z" w16du:dateUtc="2025-03-06T09:08:00Z">
              <w:r>
                <w:rPr>
                  <w:rFonts w:ascii="Calibri" w:hAnsi="Calibri"/>
                  <w:sz w:val="20"/>
                </w:rPr>
                <w:delText>496</w:delText>
              </w:r>
            </w:del>
            <w:ins w:id="1708" w:author="Haziq Jamil" w:date="2025-03-06T17:08:00Z" w16du:dateUtc="2025-03-06T09:08:00Z">
              <w:r w:rsidR="00017E92" w:rsidRPr="00017E92">
                <w:rPr>
                  <w:rFonts w:ascii="Calibri" w:hAnsi="Calibri"/>
                  <w:sz w:val="18"/>
                  <w:szCs w:val="22"/>
                </w:rPr>
                <w:t>493</w:t>
              </w:r>
            </w:ins>
          </w:p>
        </w:tc>
        <w:tc>
          <w:tcPr>
            <w:tcW w:w="0" w:type="auto"/>
            <w:tcBorders>
              <w:top w:val="single" w:sz="0" w:space="0" w:color="D3D3D3"/>
              <w:left w:val="single" w:sz="0" w:space="0" w:color="D3D3D3"/>
              <w:bottom w:val="single" w:sz="0" w:space="0" w:color="D3D3D3"/>
              <w:right w:val="single" w:sz="0" w:space="0" w:color="D3D3D3"/>
            </w:tcBorders>
          </w:tcPr>
          <w:p w14:paraId="21C99C08" w14:textId="0235F5A2" w:rsidR="00017E92" w:rsidRPr="001719B2" w:rsidRDefault="00C5528A" w:rsidP="001719B2">
            <w:pPr>
              <w:keepNext/>
              <w:spacing w:after="60"/>
              <w:jc w:val="right"/>
              <w:rPr>
                <w:sz w:val="18"/>
                <w:rPrChange w:id="1709" w:author="Haziq Jamil" w:date="2025-03-06T17:08:00Z" w16du:dateUtc="2025-03-06T09:08:00Z">
                  <w:rPr/>
                </w:rPrChange>
              </w:rPr>
              <w:pPrChange w:id="1710" w:author="Haziq Jamil" w:date="2025-03-06T17:08:00Z" w16du:dateUtc="2025-03-06T09:08:00Z">
                <w:pPr>
                  <w:keepNext/>
                  <w:spacing w:after="0"/>
                  <w:jc w:val="right"/>
                </w:pPr>
              </w:pPrChange>
            </w:pPr>
            <w:del w:id="1711" w:author="Haziq Jamil" w:date="2025-03-06T17:08:00Z" w16du:dateUtc="2025-03-06T09:08:00Z">
              <w:r>
                <w:rPr>
                  <w:rFonts w:ascii="Calibri" w:hAnsi="Calibri"/>
                  <w:sz w:val="20"/>
                </w:rPr>
                <w:delText>46.2</w:delText>
              </w:r>
            </w:del>
            <w:ins w:id="1712" w:author="Haziq Jamil" w:date="2025-03-06T17:08:00Z" w16du:dateUtc="2025-03-06T09:08:00Z">
              <w:r w:rsidR="00017E92" w:rsidRPr="00017E92">
                <w:rPr>
                  <w:rFonts w:ascii="Calibri" w:hAnsi="Calibri"/>
                  <w:sz w:val="18"/>
                  <w:szCs w:val="22"/>
                </w:rPr>
                <w:t>66.7</w:t>
              </w:r>
            </w:ins>
            <w:r w:rsidR="00017E92" w:rsidRPr="001719B2">
              <w:rPr>
                <w:rFonts w:ascii="Calibri" w:hAnsi="Calibri"/>
                <w:sz w:val="18"/>
                <w:rPrChange w:id="1713"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E739514" w14:textId="77777777" w:rsidR="00017E92" w:rsidRPr="001719B2" w:rsidRDefault="00017E92" w:rsidP="001719B2">
            <w:pPr>
              <w:keepNext/>
              <w:spacing w:after="60"/>
              <w:jc w:val="right"/>
              <w:rPr>
                <w:sz w:val="18"/>
                <w:rPrChange w:id="1714" w:author="Haziq Jamil" w:date="2025-03-06T17:08:00Z" w16du:dateUtc="2025-03-06T09:08:00Z">
                  <w:rPr/>
                </w:rPrChange>
              </w:rPr>
              <w:pPrChange w:id="1715" w:author="Haziq Jamil" w:date="2025-03-06T17:08:00Z" w16du:dateUtc="2025-03-06T09:08:00Z">
                <w:pPr>
                  <w:keepNext/>
                  <w:spacing w:after="0"/>
                  <w:jc w:val="right"/>
                </w:pPr>
              </w:pPrChange>
            </w:pPr>
            <w:r w:rsidRPr="001719B2">
              <w:rPr>
                <w:rFonts w:ascii="Calibri" w:hAnsi="Calibri"/>
                <w:sz w:val="18"/>
                <w:rPrChange w:id="1716"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432B069E" w14:textId="6B1CE6CB" w:rsidR="00017E92" w:rsidRPr="001719B2" w:rsidRDefault="00017E92" w:rsidP="001719B2">
            <w:pPr>
              <w:keepNext/>
              <w:spacing w:after="60"/>
              <w:jc w:val="right"/>
              <w:rPr>
                <w:sz w:val="18"/>
                <w:rPrChange w:id="1717" w:author="Haziq Jamil" w:date="2025-03-06T17:08:00Z" w16du:dateUtc="2025-03-06T09:08:00Z">
                  <w:rPr/>
                </w:rPrChange>
              </w:rPr>
              <w:pPrChange w:id="1718" w:author="Haziq Jamil" w:date="2025-03-06T17:08:00Z" w16du:dateUtc="2025-03-06T09:08:00Z">
                <w:pPr>
                  <w:keepNext/>
                  <w:spacing w:after="0"/>
                  <w:jc w:val="right"/>
                </w:pPr>
              </w:pPrChange>
            </w:pPr>
            <w:r w:rsidRPr="001719B2">
              <w:rPr>
                <w:rFonts w:ascii="Calibri" w:hAnsi="Calibri"/>
                <w:sz w:val="18"/>
                <w:rPrChange w:id="1719" w:author="Haziq Jamil" w:date="2025-03-06T17:08:00Z" w16du:dateUtc="2025-03-06T09:08:00Z">
                  <w:rPr>
                    <w:rFonts w:ascii="Calibri" w:hAnsi="Calibri"/>
                    <w:sz w:val="20"/>
                  </w:rPr>
                </w:rPrChange>
              </w:rPr>
              <w:t>13.</w:t>
            </w:r>
            <w:del w:id="1720" w:author="Haziq Jamil" w:date="2025-03-06T17:08:00Z" w16du:dateUtc="2025-03-06T09:08:00Z">
              <w:r w:rsidR="00C5528A">
                <w:rPr>
                  <w:rFonts w:ascii="Calibri" w:hAnsi="Calibri"/>
                  <w:sz w:val="20"/>
                </w:rPr>
                <w:delText>3</w:delText>
              </w:r>
            </w:del>
            <w:ins w:id="1721" w:author="Haziq Jamil" w:date="2025-03-06T17:08:00Z" w16du:dateUtc="2025-03-06T09:08:00Z">
              <w:r w:rsidRPr="00017E92">
                <w:rPr>
                  <w:rFonts w:ascii="Calibri" w:hAnsi="Calibri"/>
                  <w:sz w:val="18"/>
                  <w:szCs w:val="22"/>
                </w:rPr>
                <w:t>2</w:t>
              </w:r>
            </w:ins>
            <w:r w:rsidRPr="001719B2">
              <w:rPr>
                <w:rFonts w:ascii="Calibri" w:hAnsi="Calibri"/>
                <w:sz w:val="18"/>
                <w:rPrChange w:id="172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4A9B9E2" w14:textId="77777777" w:rsidR="00017E92" w:rsidRPr="001719B2" w:rsidRDefault="00017E92" w:rsidP="001719B2">
            <w:pPr>
              <w:keepNext/>
              <w:spacing w:after="60"/>
              <w:jc w:val="center"/>
              <w:rPr>
                <w:sz w:val="18"/>
                <w:rPrChange w:id="1723" w:author="Haziq Jamil" w:date="2025-03-06T17:08:00Z" w16du:dateUtc="2025-03-06T09:08:00Z">
                  <w:rPr/>
                </w:rPrChange>
              </w:rPr>
              <w:pPrChange w:id="1724" w:author="Haziq Jamil" w:date="2025-03-06T17:08:00Z" w16du:dateUtc="2025-03-06T09:08:00Z">
                <w:pPr>
                  <w:keepNext/>
                  <w:spacing w:after="0"/>
                  <w:jc w:val="center"/>
                </w:pPr>
              </w:pPrChange>
            </w:pPr>
            <w:r w:rsidRPr="001719B2">
              <w:rPr>
                <w:rFonts w:ascii="Apple Color Emoji" w:hAnsi="Apple Color Emoji"/>
                <w:sz w:val="18"/>
                <w:rPrChange w:id="1725"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E4CEED0" w14:textId="77777777" w:rsidR="00017E92" w:rsidRPr="001719B2" w:rsidRDefault="00017E92" w:rsidP="001719B2">
            <w:pPr>
              <w:keepNext/>
              <w:spacing w:after="60"/>
              <w:jc w:val="center"/>
              <w:rPr>
                <w:sz w:val="18"/>
                <w:rPrChange w:id="1726" w:author="Haziq Jamil" w:date="2025-03-06T17:08:00Z" w16du:dateUtc="2025-03-06T09:08:00Z">
                  <w:rPr/>
                </w:rPrChange>
              </w:rPr>
              <w:pPrChange w:id="172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87287FD" w14:textId="77777777" w:rsidR="00017E92" w:rsidRPr="001719B2" w:rsidRDefault="00017E92" w:rsidP="001719B2">
            <w:pPr>
              <w:keepNext/>
              <w:spacing w:after="60"/>
              <w:jc w:val="center"/>
              <w:rPr>
                <w:sz w:val="18"/>
                <w:rPrChange w:id="1728" w:author="Haziq Jamil" w:date="2025-03-06T17:08:00Z" w16du:dateUtc="2025-03-06T09:08:00Z">
                  <w:rPr/>
                </w:rPrChange>
              </w:rPr>
              <w:pPrChange w:id="172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CD7DA5C" w14:textId="77777777" w:rsidR="00017E92" w:rsidRPr="001719B2" w:rsidRDefault="00017E92" w:rsidP="001719B2">
            <w:pPr>
              <w:keepNext/>
              <w:spacing w:after="60"/>
              <w:jc w:val="center"/>
              <w:rPr>
                <w:sz w:val="18"/>
                <w:rPrChange w:id="1730" w:author="Haziq Jamil" w:date="2025-03-06T17:08:00Z" w16du:dateUtc="2025-03-06T09:08:00Z">
                  <w:rPr/>
                </w:rPrChange>
              </w:rPr>
              <w:pPrChange w:id="1731" w:author="Haziq Jamil" w:date="2025-03-06T17:08:00Z" w16du:dateUtc="2025-03-06T09:08:00Z">
                <w:pPr>
                  <w:keepNext/>
                  <w:spacing w:after="0"/>
                  <w:jc w:val="center"/>
                </w:pPr>
              </w:pPrChange>
            </w:pPr>
          </w:p>
        </w:tc>
      </w:tr>
      <w:tr w:rsidR="00017E92" w:rsidRPr="00017E92" w14:paraId="2515C0D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CBBEC0" w14:textId="77777777" w:rsidR="00017E92" w:rsidRPr="001719B2" w:rsidRDefault="00017E92" w:rsidP="001719B2">
            <w:pPr>
              <w:keepNext/>
              <w:spacing w:after="60"/>
              <w:rPr>
                <w:sz w:val="18"/>
                <w:rPrChange w:id="1732" w:author="Haziq Jamil" w:date="2025-03-06T17:08:00Z" w16du:dateUtc="2025-03-06T09:08:00Z">
                  <w:rPr/>
                </w:rPrChange>
              </w:rPr>
              <w:pPrChange w:id="1733" w:author="Haziq Jamil" w:date="2025-03-06T17:08:00Z" w16du:dateUtc="2025-03-06T09:08:00Z">
                <w:pPr>
                  <w:keepNext/>
                  <w:spacing w:after="0"/>
                </w:pPr>
              </w:pPrChange>
            </w:pPr>
            <w:r w:rsidRPr="001719B2">
              <w:rPr>
                <w:rFonts w:ascii="Calibri" w:hAnsi="Calibri"/>
                <w:sz w:val="18"/>
                <w:rPrChange w:id="1734" w:author="Haziq Jamil" w:date="2025-03-06T17:08:00Z" w16du:dateUtc="2025-03-06T09:08:00Z">
                  <w:rPr>
                    <w:rFonts w:ascii="Calibri" w:hAnsi="Calibri"/>
                    <w:sz w:val="20"/>
                  </w:rPr>
                </w:rPrChange>
              </w:rPr>
              <w:t>2006</w:t>
            </w:r>
          </w:p>
        </w:tc>
        <w:tc>
          <w:tcPr>
            <w:tcW w:w="0" w:type="auto"/>
            <w:tcBorders>
              <w:top w:val="single" w:sz="0" w:space="0" w:color="D3D3D3"/>
              <w:left w:val="single" w:sz="0" w:space="0" w:color="D3D3D3"/>
              <w:bottom w:val="single" w:sz="0" w:space="0" w:color="D3D3D3"/>
              <w:right w:val="single" w:sz="0" w:space="0" w:color="D3D3D3"/>
            </w:tcBorders>
          </w:tcPr>
          <w:p w14:paraId="7761B4A6" w14:textId="4ECEFAA0" w:rsidR="00017E92" w:rsidRPr="001719B2" w:rsidRDefault="00C5528A" w:rsidP="001719B2">
            <w:pPr>
              <w:keepNext/>
              <w:spacing w:after="60"/>
              <w:jc w:val="right"/>
              <w:rPr>
                <w:sz w:val="18"/>
                <w:rPrChange w:id="1735" w:author="Haziq Jamil" w:date="2025-03-06T17:08:00Z" w16du:dateUtc="2025-03-06T09:08:00Z">
                  <w:rPr/>
                </w:rPrChange>
              </w:rPr>
              <w:pPrChange w:id="1736" w:author="Haziq Jamil" w:date="2025-03-06T17:08:00Z" w16du:dateUtc="2025-03-06T09:08:00Z">
                <w:pPr>
                  <w:keepNext/>
                  <w:spacing w:after="0"/>
                  <w:jc w:val="right"/>
                </w:pPr>
              </w:pPrChange>
            </w:pPr>
            <w:del w:id="1737" w:author="Haziq Jamil" w:date="2025-03-06T17:08:00Z" w16du:dateUtc="2025-03-06T09:08:00Z">
              <w:r>
                <w:rPr>
                  <w:rFonts w:ascii="Calibri" w:hAnsi="Calibri"/>
                  <w:sz w:val="20"/>
                </w:rPr>
                <w:delText>661</w:delText>
              </w:r>
            </w:del>
            <w:ins w:id="1738" w:author="Haziq Jamil" w:date="2025-03-06T17:08:00Z" w16du:dateUtc="2025-03-06T09:08:00Z">
              <w:r w:rsidR="00017E92" w:rsidRPr="00017E92">
                <w:rPr>
                  <w:rFonts w:ascii="Calibri" w:hAnsi="Calibri"/>
                  <w:sz w:val="18"/>
                  <w:szCs w:val="22"/>
                </w:rPr>
                <w:t>653</w:t>
              </w:r>
            </w:ins>
          </w:p>
        </w:tc>
        <w:tc>
          <w:tcPr>
            <w:tcW w:w="0" w:type="auto"/>
            <w:tcBorders>
              <w:top w:val="single" w:sz="0" w:space="0" w:color="D3D3D3"/>
              <w:left w:val="single" w:sz="0" w:space="0" w:color="D3D3D3"/>
              <w:bottom w:val="single" w:sz="0" w:space="0" w:color="D3D3D3"/>
              <w:right w:val="single" w:sz="0" w:space="0" w:color="D3D3D3"/>
            </w:tcBorders>
          </w:tcPr>
          <w:p w14:paraId="7A5C2988" w14:textId="7571A6B6" w:rsidR="00017E92" w:rsidRPr="001719B2" w:rsidRDefault="00C5528A" w:rsidP="001719B2">
            <w:pPr>
              <w:keepNext/>
              <w:spacing w:after="60"/>
              <w:jc w:val="right"/>
              <w:rPr>
                <w:sz w:val="18"/>
                <w:rPrChange w:id="1739" w:author="Haziq Jamil" w:date="2025-03-06T17:08:00Z" w16du:dateUtc="2025-03-06T09:08:00Z">
                  <w:rPr/>
                </w:rPrChange>
              </w:rPr>
              <w:pPrChange w:id="1740" w:author="Haziq Jamil" w:date="2025-03-06T17:08:00Z" w16du:dateUtc="2025-03-06T09:08:00Z">
                <w:pPr>
                  <w:keepNext/>
                  <w:spacing w:after="0"/>
                  <w:jc w:val="right"/>
                </w:pPr>
              </w:pPrChange>
            </w:pPr>
            <w:del w:id="1741" w:author="Haziq Jamil" w:date="2025-03-06T17:08:00Z" w16du:dateUtc="2025-03-06T09:08:00Z">
              <w:r>
                <w:rPr>
                  <w:rFonts w:ascii="Calibri" w:hAnsi="Calibri"/>
                  <w:sz w:val="20"/>
                </w:rPr>
                <w:delText>41.0</w:delText>
              </w:r>
            </w:del>
            <w:ins w:id="1742" w:author="Haziq Jamil" w:date="2025-03-06T17:08:00Z" w16du:dateUtc="2025-03-06T09:08:00Z">
              <w:r w:rsidR="00017E92" w:rsidRPr="00017E92">
                <w:rPr>
                  <w:rFonts w:ascii="Calibri" w:hAnsi="Calibri"/>
                  <w:sz w:val="18"/>
                  <w:szCs w:val="22"/>
                </w:rPr>
                <w:t>59.3</w:t>
              </w:r>
            </w:ins>
            <w:r w:rsidR="00017E92" w:rsidRPr="001719B2">
              <w:rPr>
                <w:rFonts w:ascii="Calibri" w:hAnsi="Calibri"/>
                <w:sz w:val="18"/>
                <w:rPrChange w:id="1743"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CB22F88" w14:textId="77777777" w:rsidR="00017E92" w:rsidRPr="001719B2" w:rsidRDefault="00017E92" w:rsidP="001719B2">
            <w:pPr>
              <w:keepNext/>
              <w:spacing w:after="60"/>
              <w:jc w:val="right"/>
              <w:rPr>
                <w:sz w:val="18"/>
                <w:rPrChange w:id="1744" w:author="Haziq Jamil" w:date="2025-03-06T17:08:00Z" w16du:dateUtc="2025-03-06T09:08:00Z">
                  <w:rPr/>
                </w:rPrChange>
              </w:rPr>
              <w:pPrChange w:id="1745" w:author="Haziq Jamil" w:date="2025-03-06T17:08:00Z" w16du:dateUtc="2025-03-06T09:08:00Z">
                <w:pPr>
                  <w:keepNext/>
                  <w:spacing w:after="0"/>
                  <w:jc w:val="right"/>
                </w:pPr>
              </w:pPrChange>
            </w:pPr>
            <w:r w:rsidRPr="001719B2">
              <w:rPr>
                <w:rFonts w:ascii="Calibri" w:hAnsi="Calibri"/>
                <w:sz w:val="18"/>
                <w:rPrChange w:id="1746" w:author="Haziq Jamil" w:date="2025-03-06T17:08:00Z" w16du:dateUtc="2025-03-06T09:08:00Z">
                  <w:rPr>
                    <w:rFonts w:ascii="Calibri" w:hAnsi="Calibri"/>
                    <w:sz w:val="20"/>
                  </w:rPr>
                </w:rPrChange>
              </w:rPr>
              <w:t>0.2%</w:t>
            </w:r>
          </w:p>
        </w:tc>
        <w:tc>
          <w:tcPr>
            <w:tcW w:w="0" w:type="auto"/>
            <w:tcBorders>
              <w:top w:val="single" w:sz="0" w:space="0" w:color="D3D3D3"/>
              <w:left w:val="single" w:sz="0" w:space="0" w:color="D3D3D3"/>
              <w:bottom w:val="single" w:sz="0" w:space="0" w:color="D3D3D3"/>
              <w:right w:val="single" w:sz="0" w:space="0" w:color="D3D3D3"/>
            </w:tcBorders>
          </w:tcPr>
          <w:p w14:paraId="1AD64841" w14:textId="77777777" w:rsidR="00017E92" w:rsidRPr="001719B2" w:rsidRDefault="00017E92" w:rsidP="001719B2">
            <w:pPr>
              <w:keepNext/>
              <w:spacing w:after="60"/>
              <w:jc w:val="right"/>
              <w:rPr>
                <w:sz w:val="18"/>
                <w:rPrChange w:id="1747" w:author="Haziq Jamil" w:date="2025-03-06T17:08:00Z" w16du:dateUtc="2025-03-06T09:08:00Z">
                  <w:rPr/>
                </w:rPrChange>
              </w:rPr>
              <w:pPrChange w:id="1748" w:author="Haziq Jamil" w:date="2025-03-06T17:08:00Z" w16du:dateUtc="2025-03-06T09:08:00Z">
                <w:pPr>
                  <w:keepNext/>
                  <w:spacing w:after="0"/>
                  <w:jc w:val="right"/>
                </w:pPr>
              </w:pPrChange>
            </w:pPr>
            <w:r w:rsidRPr="001719B2">
              <w:rPr>
                <w:rFonts w:ascii="Calibri" w:hAnsi="Calibri"/>
                <w:sz w:val="18"/>
                <w:rPrChange w:id="1749" w:author="Haziq Jamil" w:date="2025-03-06T17:08:00Z" w16du:dateUtc="2025-03-06T09:08:00Z">
                  <w:rPr>
                    <w:rFonts w:ascii="Calibri" w:hAnsi="Calibri"/>
                    <w:sz w:val="20"/>
                  </w:rPr>
                </w:rPrChange>
              </w:rPr>
              <w:t>11.3%</w:t>
            </w:r>
          </w:p>
        </w:tc>
        <w:tc>
          <w:tcPr>
            <w:tcW w:w="0" w:type="auto"/>
            <w:tcBorders>
              <w:top w:val="single" w:sz="0" w:space="0" w:color="D3D3D3"/>
              <w:left w:val="single" w:sz="0" w:space="0" w:color="D3D3D3"/>
              <w:bottom w:val="single" w:sz="0" w:space="0" w:color="D3D3D3"/>
              <w:right w:val="single" w:sz="0" w:space="0" w:color="D3D3D3"/>
            </w:tcBorders>
          </w:tcPr>
          <w:p w14:paraId="299EA2E8" w14:textId="77777777" w:rsidR="00017E92" w:rsidRPr="001719B2" w:rsidRDefault="00017E92" w:rsidP="001719B2">
            <w:pPr>
              <w:keepNext/>
              <w:spacing w:after="60"/>
              <w:jc w:val="center"/>
              <w:rPr>
                <w:sz w:val="18"/>
                <w:rPrChange w:id="1750" w:author="Haziq Jamil" w:date="2025-03-06T17:08:00Z" w16du:dateUtc="2025-03-06T09:08:00Z">
                  <w:rPr/>
                </w:rPrChange>
              </w:rPr>
              <w:pPrChange w:id="1751" w:author="Haziq Jamil" w:date="2025-03-06T17:08:00Z" w16du:dateUtc="2025-03-06T09:08:00Z">
                <w:pPr>
                  <w:keepNext/>
                  <w:spacing w:after="0"/>
                  <w:jc w:val="center"/>
                </w:pPr>
              </w:pPrChange>
            </w:pPr>
            <w:r w:rsidRPr="001719B2">
              <w:rPr>
                <w:rFonts w:ascii="Apple Color Emoji" w:hAnsi="Apple Color Emoji"/>
                <w:sz w:val="18"/>
                <w:rPrChange w:id="1752"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5DC6816" w14:textId="77777777" w:rsidR="00017E92" w:rsidRPr="001719B2" w:rsidRDefault="00017E92" w:rsidP="001719B2">
            <w:pPr>
              <w:keepNext/>
              <w:spacing w:after="60"/>
              <w:jc w:val="center"/>
              <w:rPr>
                <w:sz w:val="18"/>
                <w:rPrChange w:id="1753" w:author="Haziq Jamil" w:date="2025-03-06T17:08:00Z" w16du:dateUtc="2025-03-06T09:08:00Z">
                  <w:rPr/>
                </w:rPrChange>
              </w:rPr>
              <w:pPrChange w:id="1754"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391EA9C" w14:textId="77777777" w:rsidR="00017E92" w:rsidRPr="001719B2" w:rsidRDefault="00017E92" w:rsidP="001719B2">
            <w:pPr>
              <w:keepNext/>
              <w:spacing w:after="60"/>
              <w:jc w:val="center"/>
              <w:rPr>
                <w:sz w:val="18"/>
                <w:rPrChange w:id="1755" w:author="Haziq Jamil" w:date="2025-03-06T17:08:00Z" w16du:dateUtc="2025-03-06T09:08:00Z">
                  <w:rPr/>
                </w:rPrChange>
              </w:rPr>
              <w:pPrChange w:id="1756"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FE23B9C" w14:textId="77777777" w:rsidR="00017E92" w:rsidRPr="001719B2" w:rsidRDefault="00017E92" w:rsidP="001719B2">
            <w:pPr>
              <w:keepNext/>
              <w:spacing w:after="60"/>
              <w:jc w:val="center"/>
              <w:rPr>
                <w:sz w:val="18"/>
                <w:rPrChange w:id="1757" w:author="Haziq Jamil" w:date="2025-03-06T17:08:00Z" w16du:dateUtc="2025-03-06T09:08:00Z">
                  <w:rPr/>
                </w:rPrChange>
              </w:rPr>
              <w:pPrChange w:id="1758" w:author="Haziq Jamil" w:date="2025-03-06T17:08:00Z" w16du:dateUtc="2025-03-06T09:08:00Z">
                <w:pPr>
                  <w:keepNext/>
                  <w:spacing w:after="0"/>
                  <w:jc w:val="center"/>
                </w:pPr>
              </w:pPrChange>
            </w:pPr>
          </w:p>
        </w:tc>
      </w:tr>
      <w:tr w:rsidR="00017E92" w:rsidRPr="00017E92" w14:paraId="07AB0BA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E92D00A" w14:textId="77777777" w:rsidR="00017E92" w:rsidRPr="001719B2" w:rsidRDefault="00017E92" w:rsidP="001719B2">
            <w:pPr>
              <w:keepNext/>
              <w:spacing w:after="60"/>
              <w:rPr>
                <w:sz w:val="18"/>
                <w:rPrChange w:id="1759" w:author="Haziq Jamil" w:date="2025-03-06T17:08:00Z" w16du:dateUtc="2025-03-06T09:08:00Z">
                  <w:rPr/>
                </w:rPrChange>
              </w:rPr>
              <w:pPrChange w:id="1760" w:author="Haziq Jamil" w:date="2025-03-06T17:08:00Z" w16du:dateUtc="2025-03-06T09:08:00Z">
                <w:pPr>
                  <w:keepNext/>
                  <w:spacing w:after="0"/>
                </w:pPr>
              </w:pPrChange>
            </w:pPr>
            <w:r w:rsidRPr="001719B2">
              <w:rPr>
                <w:rFonts w:ascii="Calibri" w:hAnsi="Calibri"/>
                <w:sz w:val="18"/>
                <w:rPrChange w:id="1761" w:author="Haziq Jamil" w:date="2025-03-06T17:08:00Z" w16du:dateUtc="2025-03-06T09:08:00Z">
                  <w:rPr>
                    <w:rFonts w:ascii="Calibri" w:hAnsi="Calibri"/>
                    <w:sz w:val="20"/>
                  </w:rPr>
                </w:rPrChange>
              </w:rPr>
              <w:t>2007</w:t>
            </w:r>
          </w:p>
        </w:tc>
        <w:tc>
          <w:tcPr>
            <w:tcW w:w="0" w:type="auto"/>
            <w:tcBorders>
              <w:top w:val="single" w:sz="0" w:space="0" w:color="D3D3D3"/>
              <w:left w:val="single" w:sz="0" w:space="0" w:color="D3D3D3"/>
              <w:bottom w:val="single" w:sz="0" w:space="0" w:color="D3D3D3"/>
              <w:right w:val="single" w:sz="0" w:space="0" w:color="D3D3D3"/>
            </w:tcBorders>
          </w:tcPr>
          <w:p w14:paraId="7143FFB9" w14:textId="2415851C" w:rsidR="00017E92" w:rsidRPr="001719B2" w:rsidRDefault="00C5528A" w:rsidP="001719B2">
            <w:pPr>
              <w:keepNext/>
              <w:spacing w:after="60"/>
              <w:jc w:val="right"/>
              <w:rPr>
                <w:sz w:val="18"/>
                <w:rPrChange w:id="1762" w:author="Haziq Jamil" w:date="2025-03-06T17:08:00Z" w16du:dateUtc="2025-03-06T09:08:00Z">
                  <w:rPr/>
                </w:rPrChange>
              </w:rPr>
              <w:pPrChange w:id="1763" w:author="Haziq Jamil" w:date="2025-03-06T17:08:00Z" w16du:dateUtc="2025-03-06T09:08:00Z">
                <w:pPr>
                  <w:keepNext/>
                  <w:spacing w:after="0"/>
                  <w:jc w:val="right"/>
                </w:pPr>
              </w:pPrChange>
            </w:pPr>
            <w:del w:id="1764" w:author="Haziq Jamil" w:date="2025-03-06T17:08:00Z" w16du:dateUtc="2025-03-06T09:08:00Z">
              <w:r>
                <w:rPr>
                  <w:rFonts w:ascii="Calibri" w:hAnsi="Calibri"/>
                  <w:sz w:val="20"/>
                </w:rPr>
                <w:delText>644</w:delText>
              </w:r>
            </w:del>
            <w:ins w:id="1765" w:author="Haziq Jamil" w:date="2025-03-06T17:08:00Z" w16du:dateUtc="2025-03-06T09:08:00Z">
              <w:r w:rsidR="00017E92" w:rsidRPr="00017E92">
                <w:rPr>
                  <w:rFonts w:ascii="Calibri" w:hAnsi="Calibri"/>
                  <w:sz w:val="18"/>
                  <w:szCs w:val="22"/>
                </w:rPr>
                <w:t>638</w:t>
              </w:r>
            </w:ins>
          </w:p>
        </w:tc>
        <w:tc>
          <w:tcPr>
            <w:tcW w:w="0" w:type="auto"/>
            <w:tcBorders>
              <w:top w:val="single" w:sz="0" w:space="0" w:color="D3D3D3"/>
              <w:left w:val="single" w:sz="0" w:space="0" w:color="D3D3D3"/>
              <w:bottom w:val="single" w:sz="0" w:space="0" w:color="D3D3D3"/>
              <w:right w:val="single" w:sz="0" w:space="0" w:color="D3D3D3"/>
            </w:tcBorders>
          </w:tcPr>
          <w:p w14:paraId="58B65238" w14:textId="68A059B6" w:rsidR="00017E92" w:rsidRPr="001719B2" w:rsidRDefault="00C5528A" w:rsidP="001719B2">
            <w:pPr>
              <w:keepNext/>
              <w:spacing w:after="60"/>
              <w:jc w:val="right"/>
              <w:rPr>
                <w:sz w:val="18"/>
                <w:rPrChange w:id="1766" w:author="Haziq Jamil" w:date="2025-03-06T17:08:00Z" w16du:dateUtc="2025-03-06T09:08:00Z">
                  <w:rPr/>
                </w:rPrChange>
              </w:rPr>
              <w:pPrChange w:id="1767" w:author="Haziq Jamil" w:date="2025-03-06T17:08:00Z" w16du:dateUtc="2025-03-06T09:08:00Z">
                <w:pPr>
                  <w:keepNext/>
                  <w:spacing w:after="0"/>
                  <w:jc w:val="right"/>
                </w:pPr>
              </w:pPrChange>
            </w:pPr>
            <w:del w:id="1768" w:author="Haziq Jamil" w:date="2025-03-06T17:08:00Z" w16du:dateUtc="2025-03-06T09:08:00Z">
              <w:r>
                <w:rPr>
                  <w:rFonts w:ascii="Calibri" w:hAnsi="Calibri"/>
                  <w:sz w:val="20"/>
                </w:rPr>
                <w:delText>38.5</w:delText>
              </w:r>
            </w:del>
            <w:ins w:id="1769" w:author="Haziq Jamil" w:date="2025-03-06T17:08:00Z" w16du:dateUtc="2025-03-06T09:08:00Z">
              <w:r w:rsidR="00017E92" w:rsidRPr="00017E92">
                <w:rPr>
                  <w:rFonts w:ascii="Calibri" w:hAnsi="Calibri"/>
                  <w:sz w:val="18"/>
                  <w:szCs w:val="22"/>
                </w:rPr>
                <w:t>55.6</w:t>
              </w:r>
            </w:ins>
            <w:r w:rsidR="00017E92" w:rsidRPr="001719B2">
              <w:rPr>
                <w:rFonts w:ascii="Calibri" w:hAnsi="Calibri"/>
                <w:sz w:val="18"/>
                <w:rPrChange w:id="1770"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57D0B7A" w14:textId="77777777" w:rsidR="00017E92" w:rsidRPr="001719B2" w:rsidRDefault="00017E92" w:rsidP="001719B2">
            <w:pPr>
              <w:keepNext/>
              <w:spacing w:after="60"/>
              <w:jc w:val="right"/>
              <w:rPr>
                <w:sz w:val="18"/>
                <w:rPrChange w:id="1771" w:author="Haziq Jamil" w:date="2025-03-06T17:08:00Z" w16du:dateUtc="2025-03-06T09:08:00Z">
                  <w:rPr/>
                </w:rPrChange>
              </w:rPr>
              <w:pPrChange w:id="1772" w:author="Haziq Jamil" w:date="2025-03-06T17:08:00Z" w16du:dateUtc="2025-03-06T09:08:00Z">
                <w:pPr>
                  <w:keepNext/>
                  <w:spacing w:after="0"/>
                  <w:jc w:val="right"/>
                </w:pPr>
              </w:pPrChange>
            </w:pPr>
            <w:r w:rsidRPr="001719B2">
              <w:rPr>
                <w:rFonts w:ascii="Calibri" w:hAnsi="Calibri"/>
                <w:sz w:val="18"/>
                <w:rPrChange w:id="1773"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92E3F0F" w14:textId="6A9E9373" w:rsidR="00017E92" w:rsidRPr="001719B2" w:rsidRDefault="00C5528A" w:rsidP="001719B2">
            <w:pPr>
              <w:keepNext/>
              <w:spacing w:after="60"/>
              <w:jc w:val="right"/>
              <w:rPr>
                <w:sz w:val="18"/>
                <w:rPrChange w:id="1774" w:author="Haziq Jamil" w:date="2025-03-06T17:08:00Z" w16du:dateUtc="2025-03-06T09:08:00Z">
                  <w:rPr/>
                </w:rPrChange>
              </w:rPr>
              <w:pPrChange w:id="1775" w:author="Haziq Jamil" w:date="2025-03-06T17:08:00Z" w16du:dateUtc="2025-03-06T09:08:00Z">
                <w:pPr>
                  <w:keepNext/>
                  <w:spacing w:after="0"/>
                  <w:jc w:val="right"/>
                </w:pPr>
              </w:pPrChange>
            </w:pPr>
            <w:del w:id="1776" w:author="Haziq Jamil" w:date="2025-03-06T17:08:00Z" w16du:dateUtc="2025-03-06T09:08:00Z">
              <w:r>
                <w:rPr>
                  <w:rFonts w:ascii="Calibri" w:hAnsi="Calibri"/>
                  <w:sz w:val="20"/>
                </w:rPr>
                <w:delText>13.0</w:delText>
              </w:r>
            </w:del>
            <w:ins w:id="1777" w:author="Haziq Jamil" w:date="2025-03-06T17:08:00Z" w16du:dateUtc="2025-03-06T09:08:00Z">
              <w:r w:rsidR="00017E92" w:rsidRPr="00017E92">
                <w:rPr>
                  <w:rFonts w:ascii="Calibri" w:hAnsi="Calibri"/>
                  <w:sz w:val="18"/>
                  <w:szCs w:val="22"/>
                </w:rPr>
                <w:t>12.9</w:t>
              </w:r>
            </w:ins>
            <w:r w:rsidR="00017E92" w:rsidRPr="001719B2">
              <w:rPr>
                <w:rFonts w:ascii="Calibri" w:hAnsi="Calibri"/>
                <w:sz w:val="18"/>
                <w:rPrChange w:id="1778"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E35DFF7" w14:textId="77777777" w:rsidR="00017E92" w:rsidRPr="001719B2" w:rsidRDefault="00017E92" w:rsidP="001719B2">
            <w:pPr>
              <w:keepNext/>
              <w:spacing w:after="60"/>
              <w:jc w:val="center"/>
              <w:rPr>
                <w:sz w:val="18"/>
                <w:rPrChange w:id="1779" w:author="Haziq Jamil" w:date="2025-03-06T17:08:00Z" w16du:dateUtc="2025-03-06T09:08:00Z">
                  <w:rPr/>
                </w:rPrChange>
              </w:rPr>
              <w:pPrChange w:id="1780" w:author="Haziq Jamil" w:date="2025-03-06T17:08:00Z" w16du:dateUtc="2025-03-06T09:08:00Z">
                <w:pPr>
                  <w:keepNext/>
                  <w:spacing w:after="0"/>
                  <w:jc w:val="center"/>
                </w:pPr>
              </w:pPrChange>
            </w:pPr>
            <w:r w:rsidRPr="001719B2">
              <w:rPr>
                <w:rFonts w:ascii="Apple Color Emoji" w:hAnsi="Apple Color Emoji"/>
                <w:sz w:val="18"/>
                <w:rPrChange w:id="1781"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3DDE572" w14:textId="77777777" w:rsidR="00017E92" w:rsidRPr="001719B2" w:rsidRDefault="00017E92" w:rsidP="001719B2">
            <w:pPr>
              <w:keepNext/>
              <w:spacing w:after="60"/>
              <w:jc w:val="center"/>
              <w:rPr>
                <w:sz w:val="18"/>
                <w:rPrChange w:id="1782" w:author="Haziq Jamil" w:date="2025-03-06T17:08:00Z" w16du:dateUtc="2025-03-06T09:08:00Z">
                  <w:rPr/>
                </w:rPrChange>
              </w:rPr>
              <w:pPrChange w:id="1783"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2B7EA4D" w14:textId="77777777" w:rsidR="00017E92" w:rsidRPr="001719B2" w:rsidRDefault="00017E92" w:rsidP="001719B2">
            <w:pPr>
              <w:keepNext/>
              <w:spacing w:after="60"/>
              <w:jc w:val="center"/>
              <w:rPr>
                <w:sz w:val="18"/>
                <w:rPrChange w:id="1784" w:author="Haziq Jamil" w:date="2025-03-06T17:08:00Z" w16du:dateUtc="2025-03-06T09:08:00Z">
                  <w:rPr/>
                </w:rPrChange>
              </w:rPr>
              <w:pPrChange w:id="1785"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4A48C67" w14:textId="77777777" w:rsidR="00017E92" w:rsidRPr="001719B2" w:rsidRDefault="00017E92" w:rsidP="001719B2">
            <w:pPr>
              <w:keepNext/>
              <w:spacing w:after="60"/>
              <w:jc w:val="center"/>
              <w:rPr>
                <w:sz w:val="18"/>
                <w:rPrChange w:id="1786" w:author="Haziq Jamil" w:date="2025-03-06T17:08:00Z" w16du:dateUtc="2025-03-06T09:08:00Z">
                  <w:rPr/>
                </w:rPrChange>
              </w:rPr>
              <w:pPrChange w:id="1787" w:author="Haziq Jamil" w:date="2025-03-06T17:08:00Z" w16du:dateUtc="2025-03-06T09:08:00Z">
                <w:pPr>
                  <w:keepNext/>
                  <w:spacing w:after="0"/>
                  <w:jc w:val="center"/>
                </w:pPr>
              </w:pPrChange>
            </w:pPr>
          </w:p>
        </w:tc>
      </w:tr>
      <w:tr w:rsidR="00017E92" w:rsidRPr="00017E92" w14:paraId="34F4E35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7EA12E1" w14:textId="77777777" w:rsidR="00017E92" w:rsidRPr="001719B2" w:rsidRDefault="00017E92" w:rsidP="001719B2">
            <w:pPr>
              <w:keepNext/>
              <w:spacing w:after="60"/>
              <w:rPr>
                <w:sz w:val="18"/>
                <w:rPrChange w:id="1788" w:author="Haziq Jamil" w:date="2025-03-06T17:08:00Z" w16du:dateUtc="2025-03-06T09:08:00Z">
                  <w:rPr/>
                </w:rPrChange>
              </w:rPr>
              <w:pPrChange w:id="1789" w:author="Haziq Jamil" w:date="2025-03-06T17:08:00Z" w16du:dateUtc="2025-03-06T09:08:00Z">
                <w:pPr>
                  <w:keepNext/>
                  <w:spacing w:after="0"/>
                </w:pPr>
              </w:pPrChange>
            </w:pPr>
            <w:r w:rsidRPr="001719B2">
              <w:rPr>
                <w:rFonts w:ascii="Calibri" w:hAnsi="Calibri"/>
                <w:sz w:val="18"/>
                <w:rPrChange w:id="1790" w:author="Haziq Jamil" w:date="2025-03-06T17:08:00Z" w16du:dateUtc="2025-03-06T09:08:00Z">
                  <w:rPr>
                    <w:rFonts w:ascii="Calibri" w:hAnsi="Calibri"/>
                    <w:sz w:val="20"/>
                  </w:rPr>
                </w:rPrChange>
              </w:rPr>
              <w:t>2008</w:t>
            </w:r>
          </w:p>
        </w:tc>
        <w:tc>
          <w:tcPr>
            <w:tcW w:w="0" w:type="auto"/>
            <w:tcBorders>
              <w:top w:val="single" w:sz="0" w:space="0" w:color="D3D3D3"/>
              <w:left w:val="single" w:sz="0" w:space="0" w:color="D3D3D3"/>
              <w:bottom w:val="single" w:sz="0" w:space="0" w:color="D3D3D3"/>
              <w:right w:val="single" w:sz="0" w:space="0" w:color="D3D3D3"/>
            </w:tcBorders>
          </w:tcPr>
          <w:p w14:paraId="79E31116" w14:textId="608B980A" w:rsidR="00017E92" w:rsidRPr="001719B2" w:rsidRDefault="00C5528A" w:rsidP="001719B2">
            <w:pPr>
              <w:keepNext/>
              <w:spacing w:after="60"/>
              <w:jc w:val="right"/>
              <w:rPr>
                <w:sz w:val="18"/>
                <w:rPrChange w:id="1791" w:author="Haziq Jamil" w:date="2025-03-06T17:08:00Z" w16du:dateUtc="2025-03-06T09:08:00Z">
                  <w:rPr/>
                </w:rPrChange>
              </w:rPr>
              <w:pPrChange w:id="1792" w:author="Haziq Jamil" w:date="2025-03-06T17:08:00Z" w16du:dateUtc="2025-03-06T09:08:00Z">
                <w:pPr>
                  <w:keepNext/>
                  <w:spacing w:after="0"/>
                  <w:jc w:val="right"/>
                </w:pPr>
              </w:pPrChange>
            </w:pPr>
            <w:del w:id="1793" w:author="Haziq Jamil" w:date="2025-03-06T17:08:00Z" w16du:dateUtc="2025-03-06T09:08:00Z">
              <w:r>
                <w:rPr>
                  <w:rFonts w:ascii="Calibri" w:hAnsi="Calibri"/>
                  <w:sz w:val="20"/>
                </w:rPr>
                <w:delText>699</w:delText>
              </w:r>
            </w:del>
            <w:ins w:id="1794" w:author="Haziq Jamil" w:date="2025-03-06T17:08:00Z" w16du:dateUtc="2025-03-06T09:08:00Z">
              <w:r w:rsidR="00017E92" w:rsidRPr="00017E92">
                <w:rPr>
                  <w:rFonts w:ascii="Calibri" w:hAnsi="Calibri"/>
                  <w:sz w:val="18"/>
                  <w:szCs w:val="22"/>
                </w:rPr>
                <w:t>687</w:t>
              </w:r>
            </w:ins>
          </w:p>
        </w:tc>
        <w:tc>
          <w:tcPr>
            <w:tcW w:w="0" w:type="auto"/>
            <w:tcBorders>
              <w:top w:val="single" w:sz="0" w:space="0" w:color="D3D3D3"/>
              <w:left w:val="single" w:sz="0" w:space="0" w:color="D3D3D3"/>
              <w:bottom w:val="single" w:sz="0" w:space="0" w:color="D3D3D3"/>
              <w:right w:val="single" w:sz="0" w:space="0" w:color="D3D3D3"/>
            </w:tcBorders>
          </w:tcPr>
          <w:p w14:paraId="1713608C" w14:textId="66549BBC" w:rsidR="00017E92" w:rsidRPr="001719B2" w:rsidRDefault="00C5528A" w:rsidP="001719B2">
            <w:pPr>
              <w:keepNext/>
              <w:spacing w:after="60"/>
              <w:jc w:val="right"/>
              <w:rPr>
                <w:sz w:val="18"/>
                <w:rPrChange w:id="1795" w:author="Haziq Jamil" w:date="2025-03-06T17:08:00Z" w16du:dateUtc="2025-03-06T09:08:00Z">
                  <w:rPr/>
                </w:rPrChange>
              </w:rPr>
              <w:pPrChange w:id="1796" w:author="Haziq Jamil" w:date="2025-03-06T17:08:00Z" w16du:dateUtc="2025-03-06T09:08:00Z">
                <w:pPr>
                  <w:keepNext/>
                  <w:spacing w:after="0"/>
                  <w:jc w:val="right"/>
                </w:pPr>
              </w:pPrChange>
            </w:pPr>
            <w:del w:id="1797" w:author="Haziq Jamil" w:date="2025-03-06T17:08:00Z" w16du:dateUtc="2025-03-06T09:08:00Z">
              <w:r>
                <w:rPr>
                  <w:rFonts w:ascii="Calibri" w:hAnsi="Calibri"/>
                  <w:sz w:val="20"/>
                </w:rPr>
                <w:delText>41.0</w:delText>
              </w:r>
            </w:del>
            <w:ins w:id="1798" w:author="Haziq Jamil" w:date="2025-03-06T17:08:00Z" w16du:dateUtc="2025-03-06T09:08:00Z">
              <w:r w:rsidR="00017E92" w:rsidRPr="00017E92">
                <w:rPr>
                  <w:rFonts w:ascii="Calibri" w:hAnsi="Calibri"/>
                  <w:sz w:val="18"/>
                  <w:szCs w:val="22"/>
                </w:rPr>
                <w:t>59.3</w:t>
              </w:r>
            </w:ins>
            <w:r w:rsidR="00017E92" w:rsidRPr="001719B2">
              <w:rPr>
                <w:rFonts w:ascii="Calibri" w:hAnsi="Calibri"/>
                <w:sz w:val="18"/>
                <w:rPrChange w:id="1799"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D6B8F62" w14:textId="77777777" w:rsidR="00017E92" w:rsidRPr="001719B2" w:rsidRDefault="00017E92" w:rsidP="001719B2">
            <w:pPr>
              <w:keepNext/>
              <w:spacing w:after="60"/>
              <w:jc w:val="right"/>
              <w:rPr>
                <w:sz w:val="18"/>
                <w:rPrChange w:id="1800" w:author="Haziq Jamil" w:date="2025-03-06T17:08:00Z" w16du:dateUtc="2025-03-06T09:08:00Z">
                  <w:rPr/>
                </w:rPrChange>
              </w:rPr>
              <w:pPrChange w:id="1801" w:author="Haziq Jamil" w:date="2025-03-06T17:08:00Z" w16du:dateUtc="2025-03-06T09:08:00Z">
                <w:pPr>
                  <w:keepNext/>
                  <w:spacing w:after="0"/>
                  <w:jc w:val="right"/>
                </w:pPr>
              </w:pPrChange>
            </w:pPr>
            <w:r w:rsidRPr="001719B2">
              <w:rPr>
                <w:rFonts w:ascii="Calibri" w:hAnsi="Calibri"/>
                <w:sz w:val="18"/>
                <w:rPrChange w:id="1802" w:author="Haziq Jamil" w:date="2025-03-06T17:08:00Z" w16du:dateUtc="2025-03-06T09:08:00Z">
                  <w:rPr>
                    <w:rFonts w:ascii="Calibri" w:hAnsi="Calibri"/>
                    <w:sz w:val="20"/>
                  </w:rPr>
                </w:rPrChange>
              </w:rPr>
              <w:t>0.3%</w:t>
            </w:r>
          </w:p>
        </w:tc>
        <w:tc>
          <w:tcPr>
            <w:tcW w:w="0" w:type="auto"/>
            <w:tcBorders>
              <w:top w:val="single" w:sz="0" w:space="0" w:color="D3D3D3"/>
              <w:left w:val="single" w:sz="0" w:space="0" w:color="D3D3D3"/>
              <w:bottom w:val="single" w:sz="0" w:space="0" w:color="D3D3D3"/>
              <w:right w:val="single" w:sz="0" w:space="0" w:color="D3D3D3"/>
            </w:tcBorders>
          </w:tcPr>
          <w:p w14:paraId="0268891C" w14:textId="56E76EE9" w:rsidR="00017E92" w:rsidRPr="001719B2" w:rsidRDefault="00017E92" w:rsidP="001719B2">
            <w:pPr>
              <w:keepNext/>
              <w:spacing w:after="60"/>
              <w:jc w:val="right"/>
              <w:rPr>
                <w:sz w:val="18"/>
                <w:rPrChange w:id="1803" w:author="Haziq Jamil" w:date="2025-03-06T17:08:00Z" w16du:dateUtc="2025-03-06T09:08:00Z">
                  <w:rPr/>
                </w:rPrChange>
              </w:rPr>
              <w:pPrChange w:id="1804" w:author="Haziq Jamil" w:date="2025-03-06T17:08:00Z" w16du:dateUtc="2025-03-06T09:08:00Z">
                <w:pPr>
                  <w:keepNext/>
                  <w:spacing w:after="0"/>
                  <w:jc w:val="right"/>
                </w:pPr>
              </w:pPrChange>
            </w:pPr>
            <w:r w:rsidRPr="001719B2">
              <w:rPr>
                <w:rFonts w:ascii="Calibri" w:hAnsi="Calibri"/>
                <w:sz w:val="18"/>
                <w:rPrChange w:id="1805" w:author="Haziq Jamil" w:date="2025-03-06T17:08:00Z" w16du:dateUtc="2025-03-06T09:08:00Z">
                  <w:rPr>
                    <w:rFonts w:ascii="Calibri" w:hAnsi="Calibri"/>
                    <w:sz w:val="20"/>
                  </w:rPr>
                </w:rPrChange>
              </w:rPr>
              <w:t>5.</w:t>
            </w:r>
            <w:del w:id="1806" w:author="Haziq Jamil" w:date="2025-03-06T17:08:00Z" w16du:dateUtc="2025-03-06T09:08:00Z">
              <w:r w:rsidR="00C5528A">
                <w:rPr>
                  <w:rFonts w:ascii="Calibri" w:hAnsi="Calibri"/>
                  <w:sz w:val="20"/>
                </w:rPr>
                <w:delText>7</w:delText>
              </w:r>
            </w:del>
            <w:ins w:id="1807" w:author="Haziq Jamil" w:date="2025-03-06T17:08:00Z" w16du:dateUtc="2025-03-06T09:08:00Z">
              <w:r w:rsidRPr="00017E92">
                <w:rPr>
                  <w:rFonts w:ascii="Calibri" w:hAnsi="Calibri"/>
                  <w:sz w:val="18"/>
                  <w:szCs w:val="22"/>
                </w:rPr>
                <w:t>8</w:t>
              </w:r>
            </w:ins>
            <w:r w:rsidRPr="001719B2">
              <w:rPr>
                <w:rFonts w:ascii="Calibri" w:hAnsi="Calibri"/>
                <w:sz w:val="18"/>
                <w:rPrChange w:id="1808"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F6096DD" w14:textId="77777777" w:rsidR="00017E92" w:rsidRPr="001719B2" w:rsidRDefault="00017E92" w:rsidP="001719B2">
            <w:pPr>
              <w:keepNext/>
              <w:spacing w:after="60"/>
              <w:jc w:val="center"/>
              <w:rPr>
                <w:sz w:val="18"/>
                <w:rPrChange w:id="1809" w:author="Haziq Jamil" w:date="2025-03-06T17:08:00Z" w16du:dateUtc="2025-03-06T09:08:00Z">
                  <w:rPr/>
                </w:rPrChange>
              </w:rPr>
              <w:pPrChange w:id="1810" w:author="Haziq Jamil" w:date="2025-03-06T17:08:00Z" w16du:dateUtc="2025-03-06T09:08:00Z">
                <w:pPr>
                  <w:keepNext/>
                  <w:spacing w:after="0"/>
                  <w:jc w:val="center"/>
                </w:pPr>
              </w:pPrChange>
            </w:pPr>
            <w:r w:rsidRPr="001719B2">
              <w:rPr>
                <w:rFonts w:ascii="Apple Color Emoji" w:hAnsi="Apple Color Emoji"/>
                <w:sz w:val="18"/>
                <w:rPrChange w:id="1811"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788961F" w14:textId="77777777" w:rsidR="00017E92" w:rsidRPr="001719B2" w:rsidRDefault="00017E92" w:rsidP="001719B2">
            <w:pPr>
              <w:keepNext/>
              <w:spacing w:after="60"/>
              <w:jc w:val="center"/>
              <w:rPr>
                <w:sz w:val="18"/>
                <w:rPrChange w:id="1812" w:author="Haziq Jamil" w:date="2025-03-06T17:08:00Z" w16du:dateUtc="2025-03-06T09:08:00Z">
                  <w:rPr/>
                </w:rPrChange>
              </w:rPr>
              <w:pPrChange w:id="1813"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DF3FB02" w14:textId="77777777" w:rsidR="00017E92" w:rsidRPr="001719B2" w:rsidRDefault="00017E92" w:rsidP="001719B2">
            <w:pPr>
              <w:keepNext/>
              <w:spacing w:after="60"/>
              <w:jc w:val="center"/>
              <w:rPr>
                <w:sz w:val="18"/>
                <w:rPrChange w:id="1814" w:author="Haziq Jamil" w:date="2025-03-06T17:08:00Z" w16du:dateUtc="2025-03-06T09:08:00Z">
                  <w:rPr/>
                </w:rPrChange>
              </w:rPr>
              <w:pPrChange w:id="1815"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3F123BD" w14:textId="77777777" w:rsidR="00017E92" w:rsidRPr="001719B2" w:rsidRDefault="00017E92" w:rsidP="001719B2">
            <w:pPr>
              <w:keepNext/>
              <w:spacing w:after="60"/>
              <w:jc w:val="center"/>
              <w:rPr>
                <w:sz w:val="18"/>
                <w:rPrChange w:id="1816" w:author="Haziq Jamil" w:date="2025-03-06T17:08:00Z" w16du:dateUtc="2025-03-06T09:08:00Z">
                  <w:rPr/>
                </w:rPrChange>
              </w:rPr>
              <w:pPrChange w:id="1817" w:author="Haziq Jamil" w:date="2025-03-06T17:08:00Z" w16du:dateUtc="2025-03-06T09:08:00Z">
                <w:pPr>
                  <w:keepNext/>
                  <w:spacing w:after="0"/>
                  <w:jc w:val="center"/>
                </w:pPr>
              </w:pPrChange>
            </w:pPr>
          </w:p>
        </w:tc>
      </w:tr>
      <w:tr w:rsidR="00017E92" w:rsidRPr="00017E92" w14:paraId="4EA348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C2B76F" w14:textId="77777777" w:rsidR="00017E92" w:rsidRPr="001719B2" w:rsidRDefault="00017E92" w:rsidP="001719B2">
            <w:pPr>
              <w:keepNext/>
              <w:spacing w:after="60"/>
              <w:rPr>
                <w:sz w:val="18"/>
                <w:rPrChange w:id="1818" w:author="Haziq Jamil" w:date="2025-03-06T17:08:00Z" w16du:dateUtc="2025-03-06T09:08:00Z">
                  <w:rPr/>
                </w:rPrChange>
              </w:rPr>
              <w:pPrChange w:id="1819" w:author="Haziq Jamil" w:date="2025-03-06T17:08:00Z" w16du:dateUtc="2025-03-06T09:08:00Z">
                <w:pPr>
                  <w:keepNext/>
                  <w:spacing w:after="0"/>
                </w:pPr>
              </w:pPrChange>
            </w:pPr>
            <w:r w:rsidRPr="001719B2">
              <w:rPr>
                <w:rFonts w:ascii="Calibri" w:hAnsi="Calibri"/>
                <w:sz w:val="18"/>
                <w:rPrChange w:id="1820" w:author="Haziq Jamil" w:date="2025-03-06T17:08:00Z" w16du:dateUtc="2025-03-06T09:08:00Z">
                  <w:rPr>
                    <w:rFonts w:ascii="Calibri" w:hAnsi="Calibri"/>
                    <w:sz w:val="20"/>
                  </w:rPr>
                </w:rPrChange>
              </w:rPr>
              <w:t>2009</w:t>
            </w:r>
          </w:p>
        </w:tc>
        <w:tc>
          <w:tcPr>
            <w:tcW w:w="0" w:type="auto"/>
            <w:tcBorders>
              <w:top w:val="single" w:sz="0" w:space="0" w:color="D3D3D3"/>
              <w:left w:val="single" w:sz="0" w:space="0" w:color="D3D3D3"/>
              <w:bottom w:val="single" w:sz="0" w:space="0" w:color="D3D3D3"/>
              <w:right w:val="single" w:sz="0" w:space="0" w:color="D3D3D3"/>
            </w:tcBorders>
          </w:tcPr>
          <w:p w14:paraId="1603D898" w14:textId="0796C4E7" w:rsidR="00017E92" w:rsidRPr="001719B2" w:rsidRDefault="00C5528A" w:rsidP="001719B2">
            <w:pPr>
              <w:keepNext/>
              <w:spacing w:after="60"/>
              <w:jc w:val="right"/>
              <w:rPr>
                <w:sz w:val="18"/>
                <w:rPrChange w:id="1821" w:author="Haziq Jamil" w:date="2025-03-06T17:08:00Z" w16du:dateUtc="2025-03-06T09:08:00Z">
                  <w:rPr/>
                </w:rPrChange>
              </w:rPr>
              <w:pPrChange w:id="1822" w:author="Haziq Jamil" w:date="2025-03-06T17:08:00Z" w16du:dateUtc="2025-03-06T09:08:00Z">
                <w:pPr>
                  <w:keepNext/>
                  <w:spacing w:after="0"/>
                  <w:jc w:val="right"/>
                </w:pPr>
              </w:pPrChange>
            </w:pPr>
            <w:del w:id="1823" w:author="Haziq Jamil" w:date="2025-03-06T17:08:00Z" w16du:dateUtc="2025-03-06T09:08:00Z">
              <w:r>
                <w:rPr>
                  <w:rFonts w:ascii="Calibri" w:hAnsi="Calibri"/>
                  <w:sz w:val="20"/>
                </w:rPr>
                <w:delText>542</w:delText>
              </w:r>
            </w:del>
            <w:ins w:id="1824" w:author="Haziq Jamil" w:date="2025-03-06T17:08:00Z" w16du:dateUtc="2025-03-06T09:08:00Z">
              <w:r w:rsidR="00017E92" w:rsidRPr="00017E92">
                <w:rPr>
                  <w:rFonts w:ascii="Calibri" w:hAnsi="Calibri"/>
                  <w:sz w:val="18"/>
                  <w:szCs w:val="22"/>
                </w:rPr>
                <w:t>531</w:t>
              </w:r>
            </w:ins>
          </w:p>
        </w:tc>
        <w:tc>
          <w:tcPr>
            <w:tcW w:w="0" w:type="auto"/>
            <w:tcBorders>
              <w:top w:val="single" w:sz="0" w:space="0" w:color="D3D3D3"/>
              <w:left w:val="single" w:sz="0" w:space="0" w:color="D3D3D3"/>
              <w:bottom w:val="single" w:sz="0" w:space="0" w:color="D3D3D3"/>
              <w:right w:val="single" w:sz="0" w:space="0" w:color="D3D3D3"/>
            </w:tcBorders>
          </w:tcPr>
          <w:p w14:paraId="2C990CB2" w14:textId="3E0C86BE" w:rsidR="00017E92" w:rsidRPr="001719B2" w:rsidRDefault="00C5528A" w:rsidP="001719B2">
            <w:pPr>
              <w:keepNext/>
              <w:spacing w:after="60"/>
              <w:jc w:val="right"/>
              <w:rPr>
                <w:sz w:val="18"/>
                <w:rPrChange w:id="1825" w:author="Haziq Jamil" w:date="2025-03-06T17:08:00Z" w16du:dateUtc="2025-03-06T09:08:00Z">
                  <w:rPr/>
                </w:rPrChange>
              </w:rPr>
              <w:pPrChange w:id="1826" w:author="Haziq Jamil" w:date="2025-03-06T17:08:00Z" w16du:dateUtc="2025-03-06T09:08:00Z">
                <w:pPr>
                  <w:keepNext/>
                  <w:spacing w:after="0"/>
                  <w:jc w:val="right"/>
                </w:pPr>
              </w:pPrChange>
            </w:pPr>
            <w:del w:id="1827" w:author="Haziq Jamil" w:date="2025-03-06T17:08:00Z" w16du:dateUtc="2025-03-06T09:08:00Z">
              <w:r>
                <w:rPr>
                  <w:rFonts w:ascii="Calibri" w:hAnsi="Calibri"/>
                  <w:sz w:val="20"/>
                </w:rPr>
                <w:delText>35</w:delText>
              </w:r>
            </w:del>
            <w:ins w:id="1828" w:author="Haziq Jamil" w:date="2025-03-06T17:08:00Z" w16du:dateUtc="2025-03-06T09:08:00Z">
              <w:r w:rsidR="00017E92" w:rsidRPr="00017E92">
                <w:rPr>
                  <w:rFonts w:ascii="Calibri" w:hAnsi="Calibri"/>
                  <w:sz w:val="18"/>
                  <w:szCs w:val="22"/>
                </w:rPr>
                <w:t>51</w:t>
              </w:r>
            </w:ins>
            <w:r w:rsidR="00017E92" w:rsidRPr="001719B2">
              <w:rPr>
                <w:rFonts w:ascii="Calibri" w:hAnsi="Calibri"/>
                <w:sz w:val="18"/>
                <w:rPrChange w:id="1829" w:author="Haziq Jamil" w:date="2025-03-06T17:08:00Z" w16du:dateUtc="2025-03-06T09:08: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0688DB77" w14:textId="77777777" w:rsidR="00017E92" w:rsidRPr="001719B2" w:rsidRDefault="00017E92" w:rsidP="001719B2">
            <w:pPr>
              <w:keepNext/>
              <w:spacing w:after="60"/>
              <w:jc w:val="right"/>
              <w:rPr>
                <w:sz w:val="18"/>
                <w:rPrChange w:id="1830" w:author="Haziq Jamil" w:date="2025-03-06T17:08:00Z" w16du:dateUtc="2025-03-06T09:08:00Z">
                  <w:rPr/>
                </w:rPrChange>
              </w:rPr>
              <w:pPrChange w:id="1831" w:author="Haziq Jamil" w:date="2025-03-06T17:08:00Z" w16du:dateUtc="2025-03-06T09:08:00Z">
                <w:pPr>
                  <w:keepNext/>
                  <w:spacing w:after="0"/>
                  <w:jc w:val="right"/>
                </w:pPr>
              </w:pPrChange>
            </w:pPr>
            <w:r w:rsidRPr="001719B2">
              <w:rPr>
                <w:rFonts w:ascii="Calibri" w:hAnsi="Calibri"/>
                <w:sz w:val="18"/>
                <w:rPrChange w:id="1832" w:author="Haziq Jamil" w:date="2025-03-06T17:08:00Z" w16du:dateUtc="2025-03-06T09:08:00Z">
                  <w:rPr>
                    <w:rFonts w:ascii="Calibri" w:hAnsi="Calibri"/>
                    <w:sz w:val="20"/>
                  </w:rPr>
                </w:rPrChange>
              </w:rPr>
              <w:t>0.2%</w:t>
            </w:r>
          </w:p>
        </w:tc>
        <w:tc>
          <w:tcPr>
            <w:tcW w:w="0" w:type="auto"/>
            <w:tcBorders>
              <w:top w:val="single" w:sz="0" w:space="0" w:color="D3D3D3"/>
              <w:left w:val="single" w:sz="0" w:space="0" w:color="D3D3D3"/>
              <w:bottom w:val="single" w:sz="0" w:space="0" w:color="D3D3D3"/>
              <w:right w:val="single" w:sz="0" w:space="0" w:color="D3D3D3"/>
            </w:tcBorders>
          </w:tcPr>
          <w:p w14:paraId="4B580CB1" w14:textId="019A030A" w:rsidR="00017E92" w:rsidRPr="001719B2" w:rsidRDefault="00C5528A" w:rsidP="001719B2">
            <w:pPr>
              <w:keepNext/>
              <w:spacing w:after="60"/>
              <w:jc w:val="right"/>
              <w:rPr>
                <w:sz w:val="18"/>
                <w:rPrChange w:id="1833" w:author="Haziq Jamil" w:date="2025-03-06T17:08:00Z" w16du:dateUtc="2025-03-06T09:08:00Z">
                  <w:rPr/>
                </w:rPrChange>
              </w:rPr>
              <w:pPrChange w:id="1834" w:author="Haziq Jamil" w:date="2025-03-06T17:08:00Z" w16du:dateUtc="2025-03-06T09:08:00Z">
                <w:pPr>
                  <w:keepNext/>
                  <w:spacing w:after="0"/>
                  <w:jc w:val="right"/>
                </w:pPr>
              </w:pPrChange>
            </w:pPr>
            <w:del w:id="1835" w:author="Haziq Jamil" w:date="2025-03-06T17:08:00Z" w16du:dateUtc="2025-03-06T09:08:00Z">
              <w:r>
                <w:rPr>
                  <w:rFonts w:ascii="Calibri" w:hAnsi="Calibri"/>
                  <w:sz w:val="20"/>
                </w:rPr>
                <w:delText>3.9</w:delText>
              </w:r>
            </w:del>
            <w:ins w:id="1836" w:author="Haziq Jamil" w:date="2025-03-06T17:08:00Z" w16du:dateUtc="2025-03-06T09:08:00Z">
              <w:r w:rsidR="00017E92" w:rsidRPr="00017E92">
                <w:rPr>
                  <w:rFonts w:ascii="Calibri" w:hAnsi="Calibri"/>
                  <w:sz w:val="18"/>
                  <w:szCs w:val="22"/>
                </w:rPr>
                <w:t>4.0</w:t>
              </w:r>
            </w:ins>
            <w:r w:rsidR="00017E92" w:rsidRPr="001719B2">
              <w:rPr>
                <w:rFonts w:ascii="Calibri" w:hAnsi="Calibri"/>
                <w:sz w:val="18"/>
                <w:rPrChange w:id="1837"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BEBBF71" w14:textId="77777777" w:rsidR="00017E92" w:rsidRPr="001719B2" w:rsidRDefault="00017E92" w:rsidP="001719B2">
            <w:pPr>
              <w:keepNext/>
              <w:spacing w:after="60"/>
              <w:jc w:val="center"/>
              <w:rPr>
                <w:sz w:val="18"/>
                <w:rPrChange w:id="1838" w:author="Haziq Jamil" w:date="2025-03-06T17:08:00Z" w16du:dateUtc="2025-03-06T09:08:00Z">
                  <w:rPr/>
                </w:rPrChange>
              </w:rPr>
              <w:pPrChange w:id="1839" w:author="Haziq Jamil" w:date="2025-03-06T17:08:00Z" w16du:dateUtc="2025-03-06T09:08:00Z">
                <w:pPr>
                  <w:keepNext/>
                  <w:spacing w:after="0"/>
                  <w:jc w:val="center"/>
                </w:pPr>
              </w:pPrChange>
            </w:pPr>
            <w:r w:rsidRPr="001719B2">
              <w:rPr>
                <w:rFonts w:ascii="Apple Color Emoji" w:hAnsi="Apple Color Emoji"/>
                <w:sz w:val="18"/>
                <w:rPrChange w:id="1840"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E1BFD0F" w14:textId="77777777" w:rsidR="00017E92" w:rsidRPr="001719B2" w:rsidRDefault="00017E92" w:rsidP="001719B2">
            <w:pPr>
              <w:keepNext/>
              <w:spacing w:after="60"/>
              <w:jc w:val="center"/>
              <w:rPr>
                <w:sz w:val="18"/>
                <w:rPrChange w:id="1841" w:author="Haziq Jamil" w:date="2025-03-06T17:08:00Z" w16du:dateUtc="2025-03-06T09:08:00Z">
                  <w:rPr/>
                </w:rPrChange>
              </w:rPr>
              <w:pPrChange w:id="1842"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2C80C54" w14:textId="77777777" w:rsidR="00017E92" w:rsidRPr="001719B2" w:rsidRDefault="00017E92" w:rsidP="001719B2">
            <w:pPr>
              <w:keepNext/>
              <w:spacing w:after="60"/>
              <w:jc w:val="center"/>
              <w:rPr>
                <w:sz w:val="18"/>
                <w:rPrChange w:id="1843" w:author="Haziq Jamil" w:date="2025-03-06T17:08:00Z" w16du:dateUtc="2025-03-06T09:08:00Z">
                  <w:rPr/>
                </w:rPrChange>
              </w:rPr>
              <w:pPrChange w:id="1844"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F8DD14E" w14:textId="77777777" w:rsidR="00017E92" w:rsidRPr="001719B2" w:rsidRDefault="00017E92" w:rsidP="001719B2">
            <w:pPr>
              <w:keepNext/>
              <w:spacing w:after="60"/>
              <w:jc w:val="center"/>
              <w:rPr>
                <w:sz w:val="18"/>
                <w:rPrChange w:id="1845" w:author="Haziq Jamil" w:date="2025-03-06T17:08:00Z" w16du:dateUtc="2025-03-06T09:08:00Z">
                  <w:rPr/>
                </w:rPrChange>
              </w:rPr>
              <w:pPrChange w:id="1846" w:author="Haziq Jamil" w:date="2025-03-06T17:08:00Z" w16du:dateUtc="2025-03-06T09:08:00Z">
                <w:pPr>
                  <w:keepNext/>
                  <w:spacing w:after="0"/>
                  <w:jc w:val="center"/>
                </w:pPr>
              </w:pPrChange>
            </w:pPr>
          </w:p>
        </w:tc>
      </w:tr>
      <w:tr w:rsidR="00017E92" w:rsidRPr="00017E92" w14:paraId="2DD8A499"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157C1B" w14:textId="77777777" w:rsidR="00017E92" w:rsidRPr="001719B2" w:rsidRDefault="00017E92" w:rsidP="001719B2">
            <w:pPr>
              <w:keepNext/>
              <w:spacing w:after="60"/>
              <w:rPr>
                <w:sz w:val="18"/>
                <w:rPrChange w:id="1847" w:author="Haziq Jamil" w:date="2025-03-06T17:08:00Z" w16du:dateUtc="2025-03-06T09:08:00Z">
                  <w:rPr/>
                </w:rPrChange>
              </w:rPr>
              <w:pPrChange w:id="1848" w:author="Haziq Jamil" w:date="2025-03-06T17:08:00Z" w16du:dateUtc="2025-03-06T09:08:00Z">
                <w:pPr>
                  <w:keepNext/>
                  <w:spacing w:after="0"/>
                </w:pPr>
              </w:pPrChange>
            </w:pPr>
            <w:r w:rsidRPr="001719B2">
              <w:rPr>
                <w:rFonts w:ascii="Calibri" w:hAnsi="Calibri"/>
                <w:sz w:val="18"/>
                <w:rPrChange w:id="1849" w:author="Haziq Jamil" w:date="2025-03-06T17:08:00Z" w16du:dateUtc="2025-03-06T09:08:00Z">
                  <w:rPr>
                    <w:rFonts w:ascii="Calibri" w:hAnsi="Calibri"/>
                    <w:sz w:val="20"/>
                  </w:rPr>
                </w:rPrChange>
              </w:rPr>
              <w:t>2010</w:t>
            </w:r>
          </w:p>
        </w:tc>
        <w:tc>
          <w:tcPr>
            <w:tcW w:w="0" w:type="auto"/>
            <w:tcBorders>
              <w:top w:val="single" w:sz="0" w:space="0" w:color="D3D3D3"/>
              <w:left w:val="single" w:sz="0" w:space="0" w:color="D3D3D3"/>
              <w:bottom w:val="single" w:sz="0" w:space="0" w:color="D3D3D3"/>
              <w:right w:val="single" w:sz="0" w:space="0" w:color="D3D3D3"/>
            </w:tcBorders>
          </w:tcPr>
          <w:p w14:paraId="7846FEC2" w14:textId="0C734C36" w:rsidR="00017E92" w:rsidRPr="001719B2" w:rsidRDefault="00C5528A" w:rsidP="001719B2">
            <w:pPr>
              <w:keepNext/>
              <w:spacing w:after="60"/>
              <w:jc w:val="right"/>
              <w:rPr>
                <w:sz w:val="18"/>
                <w:rPrChange w:id="1850" w:author="Haziq Jamil" w:date="2025-03-06T17:08:00Z" w16du:dateUtc="2025-03-06T09:08:00Z">
                  <w:rPr/>
                </w:rPrChange>
              </w:rPr>
              <w:pPrChange w:id="1851" w:author="Haziq Jamil" w:date="2025-03-06T17:08:00Z" w16du:dateUtc="2025-03-06T09:08:00Z">
                <w:pPr>
                  <w:keepNext/>
                  <w:spacing w:after="0"/>
                  <w:jc w:val="right"/>
                </w:pPr>
              </w:pPrChange>
            </w:pPr>
            <w:del w:id="1852" w:author="Haziq Jamil" w:date="2025-03-06T17:08:00Z" w16du:dateUtc="2025-03-06T09:08:00Z">
              <w:r>
                <w:rPr>
                  <w:rFonts w:ascii="Calibri" w:hAnsi="Calibri"/>
                  <w:sz w:val="20"/>
                </w:rPr>
                <w:delText>578</w:delText>
              </w:r>
            </w:del>
            <w:ins w:id="1853" w:author="Haziq Jamil" w:date="2025-03-06T17:08:00Z" w16du:dateUtc="2025-03-06T09:08:00Z">
              <w:r w:rsidR="00017E92" w:rsidRPr="00017E92">
                <w:rPr>
                  <w:rFonts w:ascii="Calibri" w:hAnsi="Calibri"/>
                  <w:sz w:val="18"/>
                  <w:szCs w:val="22"/>
                </w:rPr>
                <w:t>571</w:t>
              </w:r>
            </w:ins>
          </w:p>
        </w:tc>
        <w:tc>
          <w:tcPr>
            <w:tcW w:w="0" w:type="auto"/>
            <w:tcBorders>
              <w:top w:val="single" w:sz="0" w:space="0" w:color="D3D3D3"/>
              <w:left w:val="single" w:sz="0" w:space="0" w:color="D3D3D3"/>
              <w:bottom w:val="single" w:sz="0" w:space="0" w:color="D3D3D3"/>
              <w:right w:val="single" w:sz="0" w:space="0" w:color="D3D3D3"/>
            </w:tcBorders>
          </w:tcPr>
          <w:p w14:paraId="56A84858" w14:textId="3E3F6239" w:rsidR="00017E92" w:rsidRPr="001719B2" w:rsidRDefault="00C5528A" w:rsidP="001719B2">
            <w:pPr>
              <w:keepNext/>
              <w:spacing w:after="60"/>
              <w:jc w:val="right"/>
              <w:rPr>
                <w:sz w:val="18"/>
                <w:rPrChange w:id="1854" w:author="Haziq Jamil" w:date="2025-03-06T17:08:00Z" w16du:dateUtc="2025-03-06T09:08:00Z">
                  <w:rPr/>
                </w:rPrChange>
              </w:rPr>
              <w:pPrChange w:id="1855" w:author="Haziq Jamil" w:date="2025-03-06T17:08:00Z" w16du:dateUtc="2025-03-06T09:08:00Z">
                <w:pPr>
                  <w:keepNext/>
                  <w:spacing w:after="0"/>
                  <w:jc w:val="right"/>
                </w:pPr>
              </w:pPrChange>
            </w:pPr>
            <w:del w:id="1856" w:author="Haziq Jamil" w:date="2025-03-06T17:08:00Z" w16du:dateUtc="2025-03-06T09:08:00Z">
              <w:r>
                <w:rPr>
                  <w:rFonts w:ascii="Calibri" w:hAnsi="Calibri"/>
                  <w:sz w:val="20"/>
                </w:rPr>
                <w:delText>38.5</w:delText>
              </w:r>
            </w:del>
            <w:ins w:id="1857" w:author="Haziq Jamil" w:date="2025-03-06T17:08:00Z" w16du:dateUtc="2025-03-06T09:08:00Z">
              <w:r w:rsidR="00017E92" w:rsidRPr="00017E92">
                <w:rPr>
                  <w:rFonts w:ascii="Calibri" w:hAnsi="Calibri"/>
                  <w:sz w:val="18"/>
                  <w:szCs w:val="22"/>
                </w:rPr>
                <w:t>55.6</w:t>
              </w:r>
            </w:ins>
            <w:r w:rsidR="00017E92" w:rsidRPr="001719B2">
              <w:rPr>
                <w:rFonts w:ascii="Calibri" w:hAnsi="Calibri"/>
                <w:sz w:val="18"/>
                <w:rPrChange w:id="1858"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0EC3927" w14:textId="77777777" w:rsidR="00017E92" w:rsidRPr="001719B2" w:rsidRDefault="00017E92" w:rsidP="001719B2">
            <w:pPr>
              <w:keepNext/>
              <w:spacing w:after="60"/>
              <w:jc w:val="right"/>
              <w:rPr>
                <w:sz w:val="18"/>
                <w:rPrChange w:id="1859" w:author="Haziq Jamil" w:date="2025-03-06T17:08:00Z" w16du:dateUtc="2025-03-06T09:08:00Z">
                  <w:rPr/>
                </w:rPrChange>
              </w:rPr>
              <w:pPrChange w:id="1860" w:author="Haziq Jamil" w:date="2025-03-06T17:08:00Z" w16du:dateUtc="2025-03-06T09:08:00Z">
                <w:pPr>
                  <w:keepNext/>
                  <w:spacing w:after="0"/>
                  <w:jc w:val="right"/>
                </w:pPr>
              </w:pPrChange>
            </w:pPr>
            <w:r w:rsidRPr="001719B2">
              <w:rPr>
                <w:rFonts w:ascii="Calibri" w:hAnsi="Calibri"/>
                <w:sz w:val="18"/>
                <w:rPrChange w:id="1861"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51595732" w14:textId="77777777" w:rsidR="00017E92" w:rsidRPr="001719B2" w:rsidRDefault="00017E92" w:rsidP="001719B2">
            <w:pPr>
              <w:keepNext/>
              <w:spacing w:after="60"/>
              <w:jc w:val="right"/>
              <w:rPr>
                <w:sz w:val="18"/>
                <w:rPrChange w:id="1862" w:author="Haziq Jamil" w:date="2025-03-06T17:08:00Z" w16du:dateUtc="2025-03-06T09:08:00Z">
                  <w:rPr/>
                </w:rPrChange>
              </w:rPr>
              <w:pPrChange w:id="1863" w:author="Haziq Jamil" w:date="2025-03-06T17:08:00Z" w16du:dateUtc="2025-03-06T09:08:00Z">
                <w:pPr>
                  <w:keepNext/>
                  <w:spacing w:after="0"/>
                  <w:jc w:val="right"/>
                </w:pPr>
              </w:pPrChange>
            </w:pPr>
            <w:r w:rsidRPr="001719B2">
              <w:rPr>
                <w:rFonts w:ascii="Calibri" w:hAnsi="Calibri"/>
                <w:sz w:val="18"/>
                <w:rPrChange w:id="1864" w:author="Haziq Jamil" w:date="2025-03-06T17:08:00Z" w16du:dateUtc="2025-03-06T09:08:00Z">
                  <w:rPr>
                    <w:rFonts w:ascii="Calibri" w:hAnsi="Calibri"/>
                    <w:sz w:val="20"/>
                  </w:rPr>
                </w:rPrChange>
              </w:rPr>
              <w:t>2.1%</w:t>
            </w:r>
          </w:p>
        </w:tc>
        <w:tc>
          <w:tcPr>
            <w:tcW w:w="0" w:type="auto"/>
            <w:tcBorders>
              <w:top w:val="single" w:sz="0" w:space="0" w:color="D3D3D3"/>
              <w:left w:val="single" w:sz="0" w:space="0" w:color="D3D3D3"/>
              <w:bottom w:val="single" w:sz="0" w:space="0" w:color="D3D3D3"/>
              <w:right w:val="single" w:sz="0" w:space="0" w:color="D3D3D3"/>
            </w:tcBorders>
          </w:tcPr>
          <w:p w14:paraId="6B7304AF" w14:textId="77777777" w:rsidR="00017E92" w:rsidRPr="001719B2" w:rsidRDefault="00017E92" w:rsidP="001719B2">
            <w:pPr>
              <w:keepNext/>
              <w:spacing w:after="60"/>
              <w:jc w:val="center"/>
              <w:rPr>
                <w:sz w:val="18"/>
                <w:rPrChange w:id="1865" w:author="Haziq Jamil" w:date="2025-03-06T17:08:00Z" w16du:dateUtc="2025-03-06T09:08:00Z">
                  <w:rPr/>
                </w:rPrChange>
              </w:rPr>
              <w:pPrChange w:id="1866" w:author="Haziq Jamil" w:date="2025-03-06T17:08:00Z" w16du:dateUtc="2025-03-06T09:08:00Z">
                <w:pPr>
                  <w:keepNext/>
                  <w:spacing w:after="0"/>
                  <w:jc w:val="center"/>
                </w:pPr>
              </w:pPrChange>
            </w:pPr>
            <w:r w:rsidRPr="001719B2">
              <w:rPr>
                <w:rFonts w:ascii="Apple Color Emoji" w:hAnsi="Apple Color Emoji"/>
                <w:sz w:val="18"/>
                <w:rPrChange w:id="1867"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687A084" w14:textId="77777777" w:rsidR="00017E92" w:rsidRPr="001719B2" w:rsidRDefault="00017E92" w:rsidP="001719B2">
            <w:pPr>
              <w:keepNext/>
              <w:spacing w:after="60"/>
              <w:jc w:val="center"/>
              <w:rPr>
                <w:sz w:val="18"/>
                <w:rPrChange w:id="1868" w:author="Haziq Jamil" w:date="2025-03-06T17:08:00Z" w16du:dateUtc="2025-03-06T09:08:00Z">
                  <w:rPr/>
                </w:rPrChange>
              </w:rPr>
              <w:pPrChange w:id="186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C25B3DC" w14:textId="77777777" w:rsidR="00017E92" w:rsidRPr="001719B2" w:rsidRDefault="00017E92" w:rsidP="001719B2">
            <w:pPr>
              <w:keepNext/>
              <w:spacing w:after="60"/>
              <w:jc w:val="center"/>
              <w:rPr>
                <w:sz w:val="18"/>
                <w:rPrChange w:id="1870" w:author="Haziq Jamil" w:date="2025-03-06T17:08:00Z" w16du:dateUtc="2025-03-06T09:08:00Z">
                  <w:rPr/>
                </w:rPrChange>
              </w:rPr>
              <w:pPrChange w:id="1871"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D71B27A" w14:textId="77777777" w:rsidR="00017E92" w:rsidRPr="001719B2" w:rsidRDefault="00017E92" w:rsidP="001719B2">
            <w:pPr>
              <w:keepNext/>
              <w:spacing w:after="60"/>
              <w:jc w:val="center"/>
              <w:rPr>
                <w:sz w:val="18"/>
                <w:rPrChange w:id="1872" w:author="Haziq Jamil" w:date="2025-03-06T17:08:00Z" w16du:dateUtc="2025-03-06T09:08:00Z">
                  <w:rPr/>
                </w:rPrChange>
              </w:rPr>
              <w:pPrChange w:id="1873" w:author="Haziq Jamil" w:date="2025-03-06T17:08:00Z" w16du:dateUtc="2025-03-06T09:08:00Z">
                <w:pPr>
                  <w:keepNext/>
                  <w:spacing w:after="0"/>
                  <w:jc w:val="center"/>
                </w:pPr>
              </w:pPrChange>
            </w:pPr>
          </w:p>
        </w:tc>
      </w:tr>
      <w:tr w:rsidR="00017E92" w:rsidRPr="00017E92" w14:paraId="6CDA0C55"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2F56D9" w14:textId="77777777" w:rsidR="00017E92" w:rsidRPr="001719B2" w:rsidRDefault="00017E92" w:rsidP="001719B2">
            <w:pPr>
              <w:keepNext/>
              <w:spacing w:after="60"/>
              <w:rPr>
                <w:sz w:val="18"/>
                <w:rPrChange w:id="1874" w:author="Haziq Jamil" w:date="2025-03-06T17:08:00Z" w16du:dateUtc="2025-03-06T09:08:00Z">
                  <w:rPr/>
                </w:rPrChange>
              </w:rPr>
              <w:pPrChange w:id="1875" w:author="Haziq Jamil" w:date="2025-03-06T17:08:00Z" w16du:dateUtc="2025-03-06T09:08:00Z">
                <w:pPr>
                  <w:keepNext/>
                  <w:spacing w:after="0"/>
                </w:pPr>
              </w:pPrChange>
            </w:pPr>
            <w:r w:rsidRPr="001719B2">
              <w:rPr>
                <w:rFonts w:ascii="Calibri" w:hAnsi="Calibri"/>
                <w:sz w:val="18"/>
                <w:rPrChange w:id="1876" w:author="Haziq Jamil" w:date="2025-03-06T17:08:00Z" w16du:dateUtc="2025-03-06T09:08:00Z">
                  <w:rPr>
                    <w:rFonts w:ascii="Calibri" w:hAnsi="Calibri"/>
                    <w:sz w:val="20"/>
                  </w:rPr>
                </w:rPrChange>
              </w:rPr>
              <w:t>2011</w:t>
            </w:r>
          </w:p>
        </w:tc>
        <w:tc>
          <w:tcPr>
            <w:tcW w:w="0" w:type="auto"/>
            <w:tcBorders>
              <w:top w:val="single" w:sz="0" w:space="0" w:color="D3D3D3"/>
              <w:left w:val="single" w:sz="0" w:space="0" w:color="D3D3D3"/>
              <w:bottom w:val="single" w:sz="0" w:space="0" w:color="D3D3D3"/>
              <w:right w:val="single" w:sz="0" w:space="0" w:color="D3D3D3"/>
            </w:tcBorders>
          </w:tcPr>
          <w:p w14:paraId="1223B7CC" w14:textId="20A8094D" w:rsidR="00017E92" w:rsidRPr="001719B2" w:rsidRDefault="00C5528A" w:rsidP="001719B2">
            <w:pPr>
              <w:keepNext/>
              <w:spacing w:after="60"/>
              <w:jc w:val="right"/>
              <w:rPr>
                <w:sz w:val="18"/>
                <w:rPrChange w:id="1877" w:author="Haziq Jamil" w:date="2025-03-06T17:08:00Z" w16du:dateUtc="2025-03-06T09:08:00Z">
                  <w:rPr/>
                </w:rPrChange>
              </w:rPr>
              <w:pPrChange w:id="1878" w:author="Haziq Jamil" w:date="2025-03-06T17:08:00Z" w16du:dateUtc="2025-03-06T09:08:00Z">
                <w:pPr>
                  <w:keepNext/>
                  <w:spacing w:after="0"/>
                  <w:jc w:val="right"/>
                </w:pPr>
              </w:pPrChange>
            </w:pPr>
            <w:del w:id="1879" w:author="Haziq Jamil" w:date="2025-03-06T17:08:00Z" w16du:dateUtc="2025-03-06T09:08:00Z">
              <w:r>
                <w:rPr>
                  <w:rFonts w:ascii="Calibri" w:hAnsi="Calibri"/>
                  <w:sz w:val="20"/>
                </w:rPr>
                <w:delText>605</w:delText>
              </w:r>
            </w:del>
            <w:ins w:id="1880" w:author="Haziq Jamil" w:date="2025-03-06T17:08:00Z" w16du:dateUtc="2025-03-06T09:08:00Z">
              <w:r w:rsidR="00017E92" w:rsidRPr="00017E92">
                <w:rPr>
                  <w:rFonts w:ascii="Calibri" w:hAnsi="Calibri"/>
                  <w:sz w:val="18"/>
                  <w:szCs w:val="22"/>
                </w:rPr>
                <w:t>594</w:t>
              </w:r>
            </w:ins>
          </w:p>
        </w:tc>
        <w:tc>
          <w:tcPr>
            <w:tcW w:w="0" w:type="auto"/>
            <w:tcBorders>
              <w:top w:val="single" w:sz="0" w:space="0" w:color="D3D3D3"/>
              <w:left w:val="single" w:sz="0" w:space="0" w:color="D3D3D3"/>
              <w:bottom w:val="single" w:sz="0" w:space="0" w:color="D3D3D3"/>
              <w:right w:val="single" w:sz="0" w:space="0" w:color="D3D3D3"/>
            </w:tcBorders>
          </w:tcPr>
          <w:p w14:paraId="7F4ED569" w14:textId="69799002" w:rsidR="00017E92" w:rsidRPr="001719B2" w:rsidRDefault="00C5528A" w:rsidP="001719B2">
            <w:pPr>
              <w:keepNext/>
              <w:spacing w:after="60"/>
              <w:jc w:val="right"/>
              <w:rPr>
                <w:sz w:val="18"/>
                <w:rPrChange w:id="1881" w:author="Haziq Jamil" w:date="2025-03-06T17:08:00Z" w16du:dateUtc="2025-03-06T09:08:00Z">
                  <w:rPr/>
                </w:rPrChange>
              </w:rPr>
              <w:pPrChange w:id="1882" w:author="Haziq Jamil" w:date="2025-03-06T17:08:00Z" w16du:dateUtc="2025-03-06T09:08:00Z">
                <w:pPr>
                  <w:keepNext/>
                  <w:spacing w:after="0"/>
                  <w:jc w:val="right"/>
                </w:pPr>
              </w:pPrChange>
            </w:pPr>
            <w:del w:id="1883" w:author="Haziq Jamil" w:date="2025-03-06T17:08:00Z" w16du:dateUtc="2025-03-06T09:08:00Z">
              <w:r>
                <w:rPr>
                  <w:rFonts w:ascii="Calibri" w:hAnsi="Calibri"/>
                  <w:sz w:val="20"/>
                </w:rPr>
                <w:delText>38.5</w:delText>
              </w:r>
            </w:del>
            <w:ins w:id="1884" w:author="Haziq Jamil" w:date="2025-03-06T17:08:00Z" w16du:dateUtc="2025-03-06T09:08:00Z">
              <w:r w:rsidR="00017E92" w:rsidRPr="00017E92">
                <w:rPr>
                  <w:rFonts w:ascii="Calibri" w:hAnsi="Calibri"/>
                  <w:sz w:val="18"/>
                  <w:szCs w:val="22"/>
                </w:rPr>
                <w:t>55.6</w:t>
              </w:r>
            </w:ins>
            <w:r w:rsidR="00017E92" w:rsidRPr="001719B2">
              <w:rPr>
                <w:rFonts w:ascii="Calibri" w:hAnsi="Calibri"/>
                <w:sz w:val="18"/>
                <w:rPrChange w:id="1885"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E5E2837" w14:textId="77777777" w:rsidR="00017E92" w:rsidRPr="001719B2" w:rsidRDefault="00017E92" w:rsidP="001719B2">
            <w:pPr>
              <w:keepNext/>
              <w:spacing w:after="60"/>
              <w:jc w:val="right"/>
              <w:rPr>
                <w:sz w:val="18"/>
                <w:rPrChange w:id="1886" w:author="Haziq Jamil" w:date="2025-03-06T17:08:00Z" w16du:dateUtc="2025-03-06T09:08:00Z">
                  <w:rPr/>
                </w:rPrChange>
              </w:rPr>
              <w:pPrChange w:id="1887" w:author="Haziq Jamil" w:date="2025-03-06T17:08:00Z" w16du:dateUtc="2025-03-06T09:08:00Z">
                <w:pPr>
                  <w:keepNext/>
                  <w:spacing w:after="0"/>
                  <w:jc w:val="right"/>
                </w:pPr>
              </w:pPrChange>
            </w:pPr>
            <w:r w:rsidRPr="001719B2">
              <w:rPr>
                <w:rFonts w:ascii="Calibri" w:hAnsi="Calibri"/>
                <w:sz w:val="18"/>
                <w:rPrChange w:id="1888" w:author="Haziq Jamil" w:date="2025-03-06T17:08:00Z" w16du:dateUtc="2025-03-06T09:08:00Z">
                  <w:rPr>
                    <w:rFonts w:ascii="Calibri" w:hAnsi="Calibri"/>
                    <w:sz w:val="20"/>
                  </w:rPr>
                </w:rPrChange>
              </w:rPr>
              <w:t>0.2%</w:t>
            </w:r>
          </w:p>
        </w:tc>
        <w:tc>
          <w:tcPr>
            <w:tcW w:w="0" w:type="auto"/>
            <w:tcBorders>
              <w:top w:val="single" w:sz="0" w:space="0" w:color="D3D3D3"/>
              <w:left w:val="single" w:sz="0" w:space="0" w:color="D3D3D3"/>
              <w:bottom w:val="single" w:sz="0" w:space="0" w:color="D3D3D3"/>
              <w:right w:val="single" w:sz="0" w:space="0" w:color="D3D3D3"/>
            </w:tcBorders>
          </w:tcPr>
          <w:p w14:paraId="4D397E40" w14:textId="7796900A" w:rsidR="00017E92" w:rsidRPr="001719B2" w:rsidRDefault="00C5528A" w:rsidP="001719B2">
            <w:pPr>
              <w:keepNext/>
              <w:spacing w:after="60"/>
              <w:jc w:val="right"/>
              <w:rPr>
                <w:sz w:val="18"/>
                <w:rPrChange w:id="1889" w:author="Haziq Jamil" w:date="2025-03-06T17:08:00Z" w16du:dateUtc="2025-03-06T09:08:00Z">
                  <w:rPr/>
                </w:rPrChange>
              </w:rPr>
              <w:pPrChange w:id="1890" w:author="Haziq Jamil" w:date="2025-03-06T17:08:00Z" w16du:dateUtc="2025-03-06T09:08:00Z">
                <w:pPr>
                  <w:keepNext/>
                  <w:spacing w:after="0"/>
                  <w:jc w:val="right"/>
                </w:pPr>
              </w:pPrChange>
            </w:pPr>
            <w:del w:id="1891" w:author="Haziq Jamil" w:date="2025-03-06T17:08:00Z" w16du:dateUtc="2025-03-06T09:08:00Z">
              <w:r>
                <w:rPr>
                  <w:rFonts w:ascii="Calibri" w:hAnsi="Calibri"/>
                  <w:sz w:val="20"/>
                </w:rPr>
                <w:delText>9.9</w:delText>
              </w:r>
            </w:del>
            <w:ins w:id="1892" w:author="Haziq Jamil" w:date="2025-03-06T17:08:00Z" w16du:dateUtc="2025-03-06T09:08:00Z">
              <w:r w:rsidR="00017E92" w:rsidRPr="00017E92">
                <w:rPr>
                  <w:rFonts w:ascii="Calibri" w:hAnsi="Calibri"/>
                  <w:sz w:val="18"/>
                  <w:szCs w:val="22"/>
                </w:rPr>
                <w:t>10.1</w:t>
              </w:r>
            </w:ins>
            <w:r w:rsidR="00017E92" w:rsidRPr="001719B2">
              <w:rPr>
                <w:rFonts w:ascii="Calibri" w:hAnsi="Calibri"/>
                <w:sz w:val="18"/>
                <w:rPrChange w:id="1893"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1AD46E6" w14:textId="77777777" w:rsidR="00017E92" w:rsidRPr="001719B2" w:rsidRDefault="00017E92" w:rsidP="001719B2">
            <w:pPr>
              <w:keepNext/>
              <w:spacing w:after="60"/>
              <w:jc w:val="center"/>
              <w:rPr>
                <w:sz w:val="18"/>
                <w:rPrChange w:id="1894" w:author="Haziq Jamil" w:date="2025-03-06T17:08:00Z" w16du:dateUtc="2025-03-06T09:08:00Z">
                  <w:rPr/>
                </w:rPrChange>
              </w:rPr>
              <w:pPrChange w:id="1895" w:author="Haziq Jamil" w:date="2025-03-06T17:08:00Z" w16du:dateUtc="2025-03-06T09:08:00Z">
                <w:pPr>
                  <w:keepNext/>
                  <w:spacing w:after="0"/>
                  <w:jc w:val="center"/>
                </w:pPr>
              </w:pPrChange>
            </w:pPr>
            <w:r w:rsidRPr="001719B2">
              <w:rPr>
                <w:rFonts w:ascii="Apple Color Emoji" w:hAnsi="Apple Color Emoji"/>
                <w:sz w:val="18"/>
                <w:rPrChange w:id="1896"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F85C3BD" w14:textId="77777777" w:rsidR="00017E92" w:rsidRPr="001719B2" w:rsidRDefault="00017E92" w:rsidP="001719B2">
            <w:pPr>
              <w:keepNext/>
              <w:spacing w:after="60"/>
              <w:jc w:val="center"/>
              <w:rPr>
                <w:sz w:val="18"/>
                <w:rPrChange w:id="1897" w:author="Haziq Jamil" w:date="2025-03-06T17:08:00Z" w16du:dateUtc="2025-03-06T09:08:00Z">
                  <w:rPr/>
                </w:rPrChange>
              </w:rPr>
              <w:pPrChange w:id="1898"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9B30FDD" w14:textId="77777777" w:rsidR="00017E92" w:rsidRPr="001719B2" w:rsidRDefault="00017E92" w:rsidP="001719B2">
            <w:pPr>
              <w:keepNext/>
              <w:spacing w:after="60"/>
              <w:jc w:val="center"/>
              <w:rPr>
                <w:sz w:val="18"/>
                <w:rPrChange w:id="1899" w:author="Haziq Jamil" w:date="2025-03-06T17:08:00Z" w16du:dateUtc="2025-03-06T09:08:00Z">
                  <w:rPr/>
                </w:rPrChange>
              </w:rPr>
              <w:pPrChange w:id="1900"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57461D5" w14:textId="77777777" w:rsidR="00017E92" w:rsidRPr="001719B2" w:rsidRDefault="00017E92" w:rsidP="001719B2">
            <w:pPr>
              <w:keepNext/>
              <w:spacing w:after="60"/>
              <w:jc w:val="center"/>
              <w:rPr>
                <w:sz w:val="18"/>
                <w:rPrChange w:id="1901" w:author="Haziq Jamil" w:date="2025-03-06T17:08:00Z" w16du:dateUtc="2025-03-06T09:08:00Z">
                  <w:rPr/>
                </w:rPrChange>
              </w:rPr>
              <w:pPrChange w:id="1902" w:author="Haziq Jamil" w:date="2025-03-06T17:08:00Z" w16du:dateUtc="2025-03-06T09:08:00Z">
                <w:pPr>
                  <w:keepNext/>
                  <w:spacing w:after="0"/>
                  <w:jc w:val="center"/>
                </w:pPr>
              </w:pPrChange>
            </w:pPr>
          </w:p>
        </w:tc>
      </w:tr>
      <w:tr w:rsidR="00017E92" w:rsidRPr="00017E92" w14:paraId="58407456"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417FE90" w14:textId="77777777" w:rsidR="00017E92" w:rsidRPr="001719B2" w:rsidRDefault="00017E92" w:rsidP="001719B2">
            <w:pPr>
              <w:keepNext/>
              <w:spacing w:after="60"/>
              <w:rPr>
                <w:sz w:val="18"/>
                <w:rPrChange w:id="1903" w:author="Haziq Jamil" w:date="2025-03-06T17:08:00Z" w16du:dateUtc="2025-03-06T09:08:00Z">
                  <w:rPr/>
                </w:rPrChange>
              </w:rPr>
              <w:pPrChange w:id="1904" w:author="Haziq Jamil" w:date="2025-03-06T17:08:00Z" w16du:dateUtc="2025-03-06T09:08:00Z">
                <w:pPr>
                  <w:keepNext/>
                  <w:spacing w:after="0"/>
                </w:pPr>
              </w:pPrChange>
            </w:pPr>
            <w:r w:rsidRPr="001719B2">
              <w:rPr>
                <w:rFonts w:ascii="Calibri" w:hAnsi="Calibri"/>
                <w:sz w:val="18"/>
                <w:rPrChange w:id="1905" w:author="Haziq Jamil" w:date="2025-03-06T17:08:00Z" w16du:dateUtc="2025-03-06T09:08:00Z">
                  <w:rPr>
                    <w:rFonts w:ascii="Calibri" w:hAnsi="Calibri"/>
                    <w:sz w:val="20"/>
                  </w:rPr>
                </w:rPrChange>
              </w:rPr>
              <w:t>2012</w:t>
            </w:r>
          </w:p>
        </w:tc>
        <w:tc>
          <w:tcPr>
            <w:tcW w:w="0" w:type="auto"/>
            <w:tcBorders>
              <w:top w:val="single" w:sz="0" w:space="0" w:color="D3D3D3"/>
              <w:left w:val="single" w:sz="0" w:space="0" w:color="D3D3D3"/>
              <w:bottom w:val="single" w:sz="0" w:space="0" w:color="D3D3D3"/>
              <w:right w:val="single" w:sz="0" w:space="0" w:color="D3D3D3"/>
            </w:tcBorders>
          </w:tcPr>
          <w:p w14:paraId="278D7A29" w14:textId="6620BE60" w:rsidR="00017E92" w:rsidRPr="001719B2" w:rsidRDefault="00C5528A" w:rsidP="001719B2">
            <w:pPr>
              <w:keepNext/>
              <w:spacing w:after="60"/>
              <w:jc w:val="right"/>
              <w:rPr>
                <w:sz w:val="18"/>
                <w:rPrChange w:id="1906" w:author="Haziq Jamil" w:date="2025-03-06T17:08:00Z" w16du:dateUtc="2025-03-06T09:08:00Z">
                  <w:rPr/>
                </w:rPrChange>
              </w:rPr>
              <w:pPrChange w:id="1907" w:author="Haziq Jamil" w:date="2025-03-06T17:08:00Z" w16du:dateUtc="2025-03-06T09:08:00Z">
                <w:pPr>
                  <w:keepNext/>
                  <w:spacing w:after="0"/>
                  <w:jc w:val="right"/>
                </w:pPr>
              </w:pPrChange>
            </w:pPr>
            <w:del w:id="1908" w:author="Haziq Jamil" w:date="2025-03-06T17:08:00Z" w16du:dateUtc="2025-03-06T09:08:00Z">
              <w:r>
                <w:rPr>
                  <w:rFonts w:ascii="Calibri" w:hAnsi="Calibri"/>
                  <w:sz w:val="20"/>
                </w:rPr>
                <w:delText>937</w:delText>
              </w:r>
            </w:del>
            <w:ins w:id="1909" w:author="Haziq Jamil" w:date="2025-03-06T17:08:00Z" w16du:dateUtc="2025-03-06T09:08:00Z">
              <w:r w:rsidR="00017E92" w:rsidRPr="00017E92">
                <w:rPr>
                  <w:rFonts w:ascii="Calibri" w:hAnsi="Calibri"/>
                  <w:sz w:val="18"/>
                  <w:szCs w:val="22"/>
                </w:rPr>
                <w:t>934</w:t>
              </w:r>
            </w:ins>
          </w:p>
        </w:tc>
        <w:tc>
          <w:tcPr>
            <w:tcW w:w="0" w:type="auto"/>
            <w:tcBorders>
              <w:top w:val="single" w:sz="0" w:space="0" w:color="D3D3D3"/>
              <w:left w:val="single" w:sz="0" w:space="0" w:color="D3D3D3"/>
              <w:bottom w:val="single" w:sz="0" w:space="0" w:color="D3D3D3"/>
              <w:right w:val="single" w:sz="0" w:space="0" w:color="D3D3D3"/>
            </w:tcBorders>
          </w:tcPr>
          <w:p w14:paraId="799431EF" w14:textId="1134548D" w:rsidR="00017E92" w:rsidRPr="001719B2" w:rsidRDefault="00C5528A" w:rsidP="001719B2">
            <w:pPr>
              <w:keepNext/>
              <w:spacing w:after="60"/>
              <w:jc w:val="right"/>
              <w:rPr>
                <w:sz w:val="18"/>
                <w:rPrChange w:id="1910" w:author="Haziq Jamil" w:date="2025-03-06T17:08:00Z" w16du:dateUtc="2025-03-06T09:08:00Z">
                  <w:rPr/>
                </w:rPrChange>
              </w:rPr>
              <w:pPrChange w:id="1911" w:author="Haziq Jamil" w:date="2025-03-06T17:08:00Z" w16du:dateUtc="2025-03-06T09:08:00Z">
                <w:pPr>
                  <w:keepNext/>
                  <w:spacing w:after="0"/>
                  <w:jc w:val="right"/>
                </w:pPr>
              </w:pPrChange>
            </w:pPr>
            <w:del w:id="1912" w:author="Haziq Jamil" w:date="2025-03-06T17:08:00Z" w16du:dateUtc="2025-03-06T09:08:00Z">
              <w:r>
                <w:rPr>
                  <w:rFonts w:ascii="Calibri" w:hAnsi="Calibri"/>
                  <w:sz w:val="20"/>
                </w:rPr>
                <w:delText>43.6</w:delText>
              </w:r>
            </w:del>
            <w:ins w:id="1913" w:author="Haziq Jamil" w:date="2025-03-06T17:08:00Z" w16du:dateUtc="2025-03-06T09:08:00Z">
              <w:r w:rsidR="00017E92" w:rsidRPr="00017E92">
                <w:rPr>
                  <w:rFonts w:ascii="Calibri" w:hAnsi="Calibri"/>
                  <w:sz w:val="18"/>
                  <w:szCs w:val="22"/>
                </w:rPr>
                <w:t>63.0</w:t>
              </w:r>
            </w:ins>
            <w:r w:rsidR="00017E92" w:rsidRPr="001719B2">
              <w:rPr>
                <w:rFonts w:ascii="Calibri" w:hAnsi="Calibri"/>
                <w:sz w:val="18"/>
                <w:rPrChange w:id="1914"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54CA31F" w14:textId="77777777" w:rsidR="00017E92" w:rsidRPr="001719B2" w:rsidRDefault="00017E92" w:rsidP="001719B2">
            <w:pPr>
              <w:keepNext/>
              <w:spacing w:after="60"/>
              <w:jc w:val="right"/>
              <w:rPr>
                <w:sz w:val="18"/>
                <w:rPrChange w:id="1915" w:author="Haziq Jamil" w:date="2025-03-06T17:08:00Z" w16du:dateUtc="2025-03-06T09:08:00Z">
                  <w:rPr/>
                </w:rPrChange>
              </w:rPr>
              <w:pPrChange w:id="1916" w:author="Haziq Jamil" w:date="2025-03-06T17:08:00Z" w16du:dateUtc="2025-03-06T09:08:00Z">
                <w:pPr>
                  <w:keepNext/>
                  <w:spacing w:after="0"/>
                  <w:jc w:val="right"/>
                </w:pPr>
              </w:pPrChange>
            </w:pPr>
            <w:r w:rsidRPr="001719B2">
              <w:rPr>
                <w:rFonts w:ascii="Calibri" w:hAnsi="Calibri"/>
                <w:sz w:val="18"/>
                <w:rPrChange w:id="1917" w:author="Haziq Jamil" w:date="2025-03-06T17:08:00Z" w16du:dateUtc="2025-03-06T09:08:00Z">
                  <w:rPr>
                    <w:rFonts w:ascii="Calibri" w:hAnsi="Calibri"/>
                    <w:sz w:val="20"/>
                  </w:rPr>
                </w:rPrChange>
              </w:rPr>
              <w:t>8.0%</w:t>
            </w:r>
          </w:p>
        </w:tc>
        <w:tc>
          <w:tcPr>
            <w:tcW w:w="0" w:type="auto"/>
            <w:tcBorders>
              <w:top w:val="single" w:sz="0" w:space="0" w:color="D3D3D3"/>
              <w:left w:val="single" w:sz="0" w:space="0" w:color="D3D3D3"/>
              <w:bottom w:val="single" w:sz="0" w:space="0" w:color="D3D3D3"/>
              <w:right w:val="single" w:sz="0" w:space="0" w:color="D3D3D3"/>
            </w:tcBorders>
          </w:tcPr>
          <w:p w14:paraId="281ABB7F" w14:textId="77777777" w:rsidR="00017E92" w:rsidRPr="001719B2" w:rsidRDefault="00017E92" w:rsidP="001719B2">
            <w:pPr>
              <w:keepNext/>
              <w:spacing w:after="60"/>
              <w:jc w:val="right"/>
              <w:rPr>
                <w:sz w:val="18"/>
                <w:rPrChange w:id="1918" w:author="Haziq Jamil" w:date="2025-03-06T17:08:00Z" w16du:dateUtc="2025-03-06T09:08:00Z">
                  <w:rPr/>
                </w:rPrChange>
              </w:rPr>
              <w:pPrChange w:id="1919" w:author="Haziq Jamil" w:date="2025-03-06T17:08:00Z" w16du:dateUtc="2025-03-06T09:08:00Z">
                <w:pPr>
                  <w:keepNext/>
                  <w:spacing w:after="0"/>
                  <w:jc w:val="right"/>
                </w:pPr>
              </w:pPrChange>
            </w:pPr>
            <w:r w:rsidRPr="001719B2">
              <w:rPr>
                <w:rFonts w:ascii="Calibri" w:hAnsi="Calibri"/>
                <w:sz w:val="18"/>
                <w:rPrChange w:id="1920" w:author="Haziq Jamil" w:date="2025-03-06T17:08:00Z" w16du:dateUtc="2025-03-06T09:08:00Z">
                  <w:rPr>
                    <w:rFonts w:ascii="Calibri" w:hAnsi="Calibri"/>
                    <w:sz w:val="20"/>
                  </w:rPr>
                </w:rPrChange>
              </w:rPr>
              <w:t>4.3%</w:t>
            </w:r>
          </w:p>
        </w:tc>
        <w:tc>
          <w:tcPr>
            <w:tcW w:w="0" w:type="auto"/>
            <w:tcBorders>
              <w:top w:val="single" w:sz="0" w:space="0" w:color="D3D3D3"/>
              <w:left w:val="single" w:sz="0" w:space="0" w:color="D3D3D3"/>
              <w:bottom w:val="single" w:sz="0" w:space="0" w:color="D3D3D3"/>
              <w:right w:val="single" w:sz="0" w:space="0" w:color="D3D3D3"/>
            </w:tcBorders>
          </w:tcPr>
          <w:p w14:paraId="2497CBCF" w14:textId="77777777" w:rsidR="00017E92" w:rsidRPr="001719B2" w:rsidRDefault="00017E92" w:rsidP="001719B2">
            <w:pPr>
              <w:keepNext/>
              <w:spacing w:after="60"/>
              <w:jc w:val="center"/>
              <w:rPr>
                <w:sz w:val="18"/>
                <w:rPrChange w:id="1921" w:author="Haziq Jamil" w:date="2025-03-06T17:08:00Z" w16du:dateUtc="2025-03-06T09:08:00Z">
                  <w:rPr/>
                </w:rPrChange>
              </w:rPr>
              <w:pPrChange w:id="1922" w:author="Haziq Jamil" w:date="2025-03-06T17:08:00Z" w16du:dateUtc="2025-03-06T09:08:00Z">
                <w:pPr>
                  <w:keepNext/>
                  <w:spacing w:after="0"/>
                  <w:jc w:val="center"/>
                </w:pPr>
              </w:pPrChange>
            </w:pPr>
            <w:r w:rsidRPr="001719B2">
              <w:rPr>
                <w:rFonts w:ascii="Apple Color Emoji" w:hAnsi="Apple Color Emoji"/>
                <w:sz w:val="18"/>
                <w:rPrChange w:id="1923"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E72816A" w14:textId="77777777" w:rsidR="00017E92" w:rsidRPr="001719B2" w:rsidRDefault="00017E92" w:rsidP="001719B2">
            <w:pPr>
              <w:keepNext/>
              <w:spacing w:after="60"/>
              <w:jc w:val="center"/>
              <w:rPr>
                <w:sz w:val="18"/>
                <w:rPrChange w:id="1924" w:author="Haziq Jamil" w:date="2025-03-06T17:08:00Z" w16du:dateUtc="2025-03-06T09:08:00Z">
                  <w:rPr/>
                </w:rPrChange>
              </w:rPr>
              <w:pPrChange w:id="1925"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9DBA8B5" w14:textId="77777777" w:rsidR="00017E92" w:rsidRPr="001719B2" w:rsidRDefault="00017E92" w:rsidP="001719B2">
            <w:pPr>
              <w:keepNext/>
              <w:spacing w:after="60"/>
              <w:jc w:val="center"/>
              <w:rPr>
                <w:sz w:val="18"/>
                <w:rPrChange w:id="1926" w:author="Haziq Jamil" w:date="2025-03-06T17:08:00Z" w16du:dateUtc="2025-03-06T09:08:00Z">
                  <w:rPr/>
                </w:rPrChange>
              </w:rPr>
              <w:pPrChange w:id="1927" w:author="Haziq Jamil" w:date="2025-03-06T17:08:00Z" w16du:dateUtc="2025-03-06T09:08:00Z">
                <w:pPr>
                  <w:keepNext/>
                  <w:spacing w:after="0"/>
                  <w:jc w:val="center"/>
                </w:pPr>
              </w:pPrChange>
            </w:pPr>
            <w:r w:rsidRPr="001719B2">
              <w:rPr>
                <w:rFonts w:ascii="Apple Color Emoji" w:hAnsi="Apple Color Emoji"/>
                <w:sz w:val="18"/>
                <w:rPrChange w:id="1928"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AE4027E" w14:textId="77777777" w:rsidR="00017E92" w:rsidRPr="001719B2" w:rsidRDefault="00017E92" w:rsidP="001719B2">
            <w:pPr>
              <w:keepNext/>
              <w:spacing w:after="60"/>
              <w:jc w:val="center"/>
              <w:rPr>
                <w:sz w:val="18"/>
                <w:rPrChange w:id="1929" w:author="Haziq Jamil" w:date="2025-03-06T17:08:00Z" w16du:dateUtc="2025-03-06T09:08:00Z">
                  <w:rPr/>
                </w:rPrChange>
              </w:rPr>
              <w:pPrChange w:id="1930" w:author="Haziq Jamil" w:date="2025-03-06T17:08:00Z" w16du:dateUtc="2025-03-06T09:08:00Z">
                <w:pPr>
                  <w:keepNext/>
                  <w:spacing w:after="0"/>
                  <w:jc w:val="center"/>
                </w:pPr>
              </w:pPrChange>
            </w:pPr>
          </w:p>
        </w:tc>
      </w:tr>
      <w:tr w:rsidR="00017E92" w:rsidRPr="00017E92" w14:paraId="3486A62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BBBFBE8" w14:textId="77777777" w:rsidR="00017E92" w:rsidRPr="001719B2" w:rsidRDefault="00017E92" w:rsidP="001719B2">
            <w:pPr>
              <w:keepNext/>
              <w:spacing w:after="60"/>
              <w:rPr>
                <w:sz w:val="18"/>
                <w:rPrChange w:id="1931" w:author="Haziq Jamil" w:date="2025-03-06T17:08:00Z" w16du:dateUtc="2025-03-06T09:08:00Z">
                  <w:rPr/>
                </w:rPrChange>
              </w:rPr>
              <w:pPrChange w:id="1932" w:author="Haziq Jamil" w:date="2025-03-06T17:08:00Z" w16du:dateUtc="2025-03-06T09:08:00Z">
                <w:pPr>
                  <w:keepNext/>
                  <w:spacing w:after="0"/>
                </w:pPr>
              </w:pPrChange>
            </w:pPr>
            <w:r w:rsidRPr="001719B2">
              <w:rPr>
                <w:rFonts w:ascii="Calibri" w:hAnsi="Calibri"/>
                <w:sz w:val="18"/>
                <w:rPrChange w:id="1933" w:author="Haziq Jamil" w:date="2025-03-06T17:08:00Z" w16du:dateUtc="2025-03-06T09:08:00Z">
                  <w:rPr>
                    <w:rFonts w:ascii="Calibri" w:hAnsi="Calibri"/>
                    <w:sz w:val="20"/>
                  </w:rPr>
                </w:rPrChange>
              </w:rPr>
              <w:t>2013</w:t>
            </w:r>
          </w:p>
        </w:tc>
        <w:tc>
          <w:tcPr>
            <w:tcW w:w="0" w:type="auto"/>
            <w:tcBorders>
              <w:top w:val="single" w:sz="0" w:space="0" w:color="D3D3D3"/>
              <w:left w:val="single" w:sz="0" w:space="0" w:color="D3D3D3"/>
              <w:bottom w:val="single" w:sz="0" w:space="0" w:color="D3D3D3"/>
              <w:right w:val="single" w:sz="0" w:space="0" w:color="D3D3D3"/>
            </w:tcBorders>
          </w:tcPr>
          <w:p w14:paraId="35BBC601" w14:textId="1F9C5960" w:rsidR="00017E92" w:rsidRPr="001719B2" w:rsidRDefault="00C5528A" w:rsidP="001719B2">
            <w:pPr>
              <w:keepNext/>
              <w:spacing w:after="60"/>
              <w:jc w:val="right"/>
              <w:rPr>
                <w:sz w:val="18"/>
                <w:rPrChange w:id="1934" w:author="Haziq Jamil" w:date="2025-03-06T17:08:00Z" w16du:dateUtc="2025-03-06T09:08:00Z">
                  <w:rPr/>
                </w:rPrChange>
              </w:rPr>
              <w:pPrChange w:id="1935" w:author="Haziq Jamil" w:date="2025-03-06T17:08:00Z" w16du:dateUtc="2025-03-06T09:08:00Z">
                <w:pPr>
                  <w:keepNext/>
                  <w:spacing w:after="0"/>
                  <w:jc w:val="right"/>
                </w:pPr>
              </w:pPrChange>
            </w:pPr>
            <w:del w:id="1936" w:author="Haziq Jamil" w:date="2025-03-06T17:08:00Z" w16du:dateUtc="2025-03-06T09:08:00Z">
              <w:r>
                <w:rPr>
                  <w:rFonts w:ascii="Calibri" w:hAnsi="Calibri"/>
                  <w:sz w:val="20"/>
                </w:rPr>
                <w:delText>888</w:delText>
              </w:r>
            </w:del>
            <w:ins w:id="1937" w:author="Haziq Jamil" w:date="2025-03-06T17:08:00Z" w16du:dateUtc="2025-03-06T09:08:00Z">
              <w:r w:rsidR="00017E92" w:rsidRPr="00017E92">
                <w:rPr>
                  <w:rFonts w:ascii="Calibri" w:hAnsi="Calibri"/>
                  <w:sz w:val="18"/>
                  <w:szCs w:val="22"/>
                </w:rPr>
                <w:t>882</w:t>
              </w:r>
            </w:ins>
          </w:p>
        </w:tc>
        <w:tc>
          <w:tcPr>
            <w:tcW w:w="0" w:type="auto"/>
            <w:tcBorders>
              <w:top w:val="single" w:sz="0" w:space="0" w:color="D3D3D3"/>
              <w:left w:val="single" w:sz="0" w:space="0" w:color="D3D3D3"/>
              <w:bottom w:val="single" w:sz="0" w:space="0" w:color="D3D3D3"/>
              <w:right w:val="single" w:sz="0" w:space="0" w:color="D3D3D3"/>
            </w:tcBorders>
          </w:tcPr>
          <w:p w14:paraId="7FA7DC37" w14:textId="4C1D7B89" w:rsidR="00017E92" w:rsidRPr="001719B2" w:rsidRDefault="00C5528A" w:rsidP="001719B2">
            <w:pPr>
              <w:keepNext/>
              <w:spacing w:after="60"/>
              <w:jc w:val="right"/>
              <w:rPr>
                <w:sz w:val="18"/>
                <w:rPrChange w:id="1938" w:author="Haziq Jamil" w:date="2025-03-06T17:08:00Z" w16du:dateUtc="2025-03-06T09:08:00Z">
                  <w:rPr/>
                </w:rPrChange>
              </w:rPr>
              <w:pPrChange w:id="1939" w:author="Haziq Jamil" w:date="2025-03-06T17:08:00Z" w16du:dateUtc="2025-03-06T09:08:00Z">
                <w:pPr>
                  <w:keepNext/>
                  <w:spacing w:after="0"/>
                  <w:jc w:val="right"/>
                </w:pPr>
              </w:pPrChange>
            </w:pPr>
            <w:del w:id="1940" w:author="Haziq Jamil" w:date="2025-03-06T17:08:00Z" w16du:dateUtc="2025-03-06T09:08:00Z">
              <w:r>
                <w:rPr>
                  <w:rFonts w:ascii="Calibri" w:hAnsi="Calibri"/>
                  <w:sz w:val="20"/>
                </w:rPr>
                <w:delText>41.0</w:delText>
              </w:r>
            </w:del>
            <w:ins w:id="1941" w:author="Haziq Jamil" w:date="2025-03-06T17:08:00Z" w16du:dateUtc="2025-03-06T09:08:00Z">
              <w:r w:rsidR="00017E92" w:rsidRPr="00017E92">
                <w:rPr>
                  <w:rFonts w:ascii="Calibri" w:hAnsi="Calibri"/>
                  <w:sz w:val="18"/>
                  <w:szCs w:val="22"/>
                </w:rPr>
                <w:t>59.3</w:t>
              </w:r>
            </w:ins>
            <w:r w:rsidR="00017E92" w:rsidRPr="001719B2">
              <w:rPr>
                <w:rFonts w:ascii="Calibri" w:hAnsi="Calibri"/>
                <w:sz w:val="18"/>
                <w:rPrChange w:id="194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5B83199" w14:textId="77777777" w:rsidR="00017E92" w:rsidRPr="001719B2" w:rsidRDefault="00017E92" w:rsidP="001719B2">
            <w:pPr>
              <w:keepNext/>
              <w:spacing w:after="60"/>
              <w:jc w:val="right"/>
              <w:rPr>
                <w:sz w:val="18"/>
                <w:rPrChange w:id="1943" w:author="Haziq Jamil" w:date="2025-03-06T17:08:00Z" w16du:dateUtc="2025-03-06T09:08:00Z">
                  <w:rPr/>
                </w:rPrChange>
              </w:rPr>
              <w:pPrChange w:id="1944" w:author="Haziq Jamil" w:date="2025-03-06T17:08:00Z" w16du:dateUtc="2025-03-06T09:08:00Z">
                <w:pPr>
                  <w:keepNext/>
                  <w:spacing w:after="0"/>
                  <w:jc w:val="right"/>
                </w:pPr>
              </w:pPrChange>
            </w:pPr>
            <w:r w:rsidRPr="001719B2">
              <w:rPr>
                <w:rFonts w:ascii="Calibri" w:hAnsi="Calibri"/>
                <w:sz w:val="18"/>
                <w:rPrChange w:id="1945" w:author="Haziq Jamil" w:date="2025-03-06T17:08:00Z" w16du:dateUtc="2025-03-06T09:08:00Z">
                  <w:rPr>
                    <w:rFonts w:ascii="Calibri" w:hAnsi="Calibri"/>
                    <w:sz w:val="20"/>
                  </w:rPr>
                </w:rPrChange>
              </w:rPr>
              <w:t>2.9%</w:t>
            </w:r>
          </w:p>
        </w:tc>
        <w:tc>
          <w:tcPr>
            <w:tcW w:w="0" w:type="auto"/>
            <w:tcBorders>
              <w:top w:val="single" w:sz="0" w:space="0" w:color="D3D3D3"/>
              <w:left w:val="single" w:sz="0" w:space="0" w:color="D3D3D3"/>
              <w:bottom w:val="single" w:sz="0" w:space="0" w:color="D3D3D3"/>
              <w:right w:val="single" w:sz="0" w:space="0" w:color="D3D3D3"/>
            </w:tcBorders>
          </w:tcPr>
          <w:p w14:paraId="6653B1F1" w14:textId="2219116F" w:rsidR="00017E92" w:rsidRPr="001719B2" w:rsidRDefault="00017E92" w:rsidP="001719B2">
            <w:pPr>
              <w:keepNext/>
              <w:spacing w:after="60"/>
              <w:jc w:val="right"/>
              <w:rPr>
                <w:sz w:val="18"/>
                <w:rPrChange w:id="1946" w:author="Haziq Jamil" w:date="2025-03-06T17:08:00Z" w16du:dateUtc="2025-03-06T09:08:00Z">
                  <w:rPr/>
                </w:rPrChange>
              </w:rPr>
              <w:pPrChange w:id="1947" w:author="Haziq Jamil" w:date="2025-03-06T17:08:00Z" w16du:dateUtc="2025-03-06T09:08:00Z">
                <w:pPr>
                  <w:keepNext/>
                  <w:spacing w:after="0"/>
                  <w:jc w:val="right"/>
                </w:pPr>
              </w:pPrChange>
            </w:pPr>
            <w:r w:rsidRPr="001719B2">
              <w:rPr>
                <w:rFonts w:ascii="Calibri" w:hAnsi="Calibri"/>
                <w:sz w:val="18"/>
                <w:rPrChange w:id="1948" w:author="Haziq Jamil" w:date="2025-03-06T17:08:00Z" w16du:dateUtc="2025-03-06T09:08:00Z">
                  <w:rPr>
                    <w:rFonts w:ascii="Calibri" w:hAnsi="Calibri"/>
                    <w:sz w:val="20"/>
                  </w:rPr>
                </w:rPrChange>
              </w:rPr>
              <w:t>26.</w:t>
            </w:r>
            <w:del w:id="1949" w:author="Haziq Jamil" w:date="2025-03-06T17:08:00Z" w16du:dateUtc="2025-03-06T09:08:00Z">
              <w:r w:rsidR="00C5528A">
                <w:rPr>
                  <w:rFonts w:ascii="Calibri" w:hAnsi="Calibri"/>
                  <w:sz w:val="20"/>
                </w:rPr>
                <w:delText>6</w:delText>
              </w:r>
            </w:del>
            <w:ins w:id="1950" w:author="Haziq Jamil" w:date="2025-03-06T17:08:00Z" w16du:dateUtc="2025-03-06T09:08:00Z">
              <w:r w:rsidRPr="00017E92">
                <w:rPr>
                  <w:rFonts w:ascii="Calibri" w:hAnsi="Calibri"/>
                  <w:sz w:val="18"/>
                  <w:szCs w:val="22"/>
                </w:rPr>
                <w:t>4</w:t>
              </w:r>
            </w:ins>
            <w:r w:rsidRPr="001719B2">
              <w:rPr>
                <w:rFonts w:ascii="Calibri" w:hAnsi="Calibri"/>
                <w:sz w:val="18"/>
                <w:rPrChange w:id="1951"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3DE51F4" w14:textId="77777777" w:rsidR="00017E92" w:rsidRPr="001719B2" w:rsidRDefault="00017E92" w:rsidP="001719B2">
            <w:pPr>
              <w:keepNext/>
              <w:spacing w:after="60"/>
              <w:jc w:val="center"/>
              <w:rPr>
                <w:sz w:val="18"/>
                <w:rPrChange w:id="1952" w:author="Haziq Jamil" w:date="2025-03-06T17:08:00Z" w16du:dateUtc="2025-03-06T09:08:00Z">
                  <w:rPr/>
                </w:rPrChange>
              </w:rPr>
              <w:pPrChange w:id="1953" w:author="Haziq Jamil" w:date="2025-03-06T17:08:00Z" w16du:dateUtc="2025-03-06T09:08:00Z">
                <w:pPr>
                  <w:keepNext/>
                  <w:spacing w:after="0"/>
                  <w:jc w:val="center"/>
                </w:pPr>
              </w:pPrChange>
            </w:pPr>
            <w:r w:rsidRPr="001719B2">
              <w:rPr>
                <w:rFonts w:ascii="Apple Color Emoji" w:hAnsi="Apple Color Emoji"/>
                <w:sz w:val="18"/>
                <w:rPrChange w:id="1954"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2FACA97" w14:textId="77777777" w:rsidR="00017E92" w:rsidRPr="001719B2" w:rsidRDefault="00017E92" w:rsidP="001719B2">
            <w:pPr>
              <w:keepNext/>
              <w:spacing w:after="60"/>
              <w:jc w:val="center"/>
              <w:rPr>
                <w:sz w:val="18"/>
                <w:rPrChange w:id="1955" w:author="Haziq Jamil" w:date="2025-03-06T17:08:00Z" w16du:dateUtc="2025-03-06T09:08:00Z">
                  <w:rPr/>
                </w:rPrChange>
              </w:rPr>
              <w:pPrChange w:id="1956" w:author="Haziq Jamil" w:date="2025-03-06T17:08:00Z" w16du:dateUtc="2025-03-06T09:08:00Z">
                <w:pPr>
                  <w:keepNext/>
                  <w:spacing w:after="0"/>
                  <w:jc w:val="center"/>
                </w:pPr>
              </w:pPrChange>
            </w:pPr>
            <w:r w:rsidRPr="001719B2">
              <w:rPr>
                <w:rFonts w:ascii="Apple Color Emoji" w:hAnsi="Apple Color Emoji"/>
                <w:sz w:val="18"/>
                <w:rPrChange w:id="1957"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A3AF19A" w14:textId="77777777" w:rsidR="00017E92" w:rsidRPr="001719B2" w:rsidRDefault="00017E92" w:rsidP="001719B2">
            <w:pPr>
              <w:keepNext/>
              <w:spacing w:after="60"/>
              <w:jc w:val="center"/>
              <w:rPr>
                <w:sz w:val="18"/>
                <w:rPrChange w:id="1958" w:author="Haziq Jamil" w:date="2025-03-06T17:08:00Z" w16du:dateUtc="2025-03-06T09:08:00Z">
                  <w:rPr/>
                </w:rPrChange>
              </w:rPr>
              <w:pPrChange w:id="1959" w:author="Haziq Jamil" w:date="2025-03-06T17:08:00Z" w16du:dateUtc="2025-03-06T09:08:00Z">
                <w:pPr>
                  <w:keepNext/>
                  <w:spacing w:after="0"/>
                  <w:jc w:val="center"/>
                </w:pPr>
              </w:pPrChange>
            </w:pPr>
            <w:r w:rsidRPr="001719B2">
              <w:rPr>
                <w:rFonts w:ascii="Apple Color Emoji" w:hAnsi="Apple Color Emoji"/>
                <w:sz w:val="18"/>
                <w:rPrChange w:id="1960"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2536641" w14:textId="77777777" w:rsidR="00017E92" w:rsidRPr="001719B2" w:rsidRDefault="00017E92" w:rsidP="001719B2">
            <w:pPr>
              <w:keepNext/>
              <w:spacing w:after="60"/>
              <w:jc w:val="center"/>
              <w:rPr>
                <w:sz w:val="18"/>
                <w:rPrChange w:id="1961" w:author="Haziq Jamil" w:date="2025-03-06T17:08:00Z" w16du:dateUtc="2025-03-06T09:08:00Z">
                  <w:rPr/>
                </w:rPrChange>
              </w:rPr>
              <w:pPrChange w:id="1962" w:author="Haziq Jamil" w:date="2025-03-06T17:08:00Z" w16du:dateUtc="2025-03-06T09:08:00Z">
                <w:pPr>
                  <w:keepNext/>
                  <w:spacing w:after="0"/>
                  <w:jc w:val="center"/>
                </w:pPr>
              </w:pPrChange>
            </w:pPr>
          </w:p>
        </w:tc>
      </w:tr>
      <w:tr w:rsidR="00017E92" w:rsidRPr="00017E92" w14:paraId="2EDECE5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A003A6" w14:textId="77777777" w:rsidR="00017E92" w:rsidRPr="001719B2" w:rsidRDefault="00017E92" w:rsidP="001719B2">
            <w:pPr>
              <w:keepNext/>
              <w:spacing w:after="60"/>
              <w:rPr>
                <w:sz w:val="18"/>
                <w:rPrChange w:id="1963" w:author="Haziq Jamil" w:date="2025-03-06T17:08:00Z" w16du:dateUtc="2025-03-06T09:08:00Z">
                  <w:rPr/>
                </w:rPrChange>
              </w:rPr>
              <w:pPrChange w:id="1964" w:author="Haziq Jamil" w:date="2025-03-06T17:08:00Z" w16du:dateUtc="2025-03-06T09:08:00Z">
                <w:pPr>
                  <w:keepNext/>
                  <w:spacing w:after="0"/>
                </w:pPr>
              </w:pPrChange>
            </w:pPr>
            <w:r w:rsidRPr="001719B2">
              <w:rPr>
                <w:rFonts w:ascii="Calibri" w:hAnsi="Calibri"/>
                <w:sz w:val="18"/>
                <w:rPrChange w:id="1965" w:author="Haziq Jamil" w:date="2025-03-06T17:08:00Z" w16du:dateUtc="2025-03-06T09:08:00Z">
                  <w:rPr>
                    <w:rFonts w:ascii="Calibri" w:hAnsi="Calibri"/>
                    <w:sz w:val="20"/>
                  </w:rPr>
                </w:rPrChange>
              </w:rPr>
              <w:t>2014</w:t>
            </w:r>
          </w:p>
        </w:tc>
        <w:tc>
          <w:tcPr>
            <w:tcW w:w="0" w:type="auto"/>
            <w:tcBorders>
              <w:top w:val="single" w:sz="0" w:space="0" w:color="D3D3D3"/>
              <w:left w:val="single" w:sz="0" w:space="0" w:color="D3D3D3"/>
              <w:bottom w:val="single" w:sz="0" w:space="0" w:color="D3D3D3"/>
              <w:right w:val="single" w:sz="0" w:space="0" w:color="D3D3D3"/>
            </w:tcBorders>
          </w:tcPr>
          <w:p w14:paraId="11B8D1F9" w14:textId="36BEA0EC" w:rsidR="00017E92" w:rsidRPr="001719B2" w:rsidRDefault="00C5528A" w:rsidP="001719B2">
            <w:pPr>
              <w:keepNext/>
              <w:spacing w:after="60"/>
              <w:jc w:val="right"/>
              <w:rPr>
                <w:sz w:val="18"/>
                <w:rPrChange w:id="1966" w:author="Haziq Jamil" w:date="2025-03-06T17:08:00Z" w16du:dateUtc="2025-03-06T09:08:00Z">
                  <w:rPr/>
                </w:rPrChange>
              </w:rPr>
              <w:pPrChange w:id="1967" w:author="Haziq Jamil" w:date="2025-03-06T17:08:00Z" w16du:dateUtc="2025-03-06T09:08:00Z">
                <w:pPr>
                  <w:keepNext/>
                  <w:spacing w:after="0"/>
                  <w:jc w:val="right"/>
                </w:pPr>
              </w:pPrChange>
            </w:pPr>
            <w:del w:id="1968" w:author="Haziq Jamil" w:date="2025-03-06T17:08:00Z" w16du:dateUtc="2025-03-06T09:08:00Z">
              <w:r>
                <w:rPr>
                  <w:rFonts w:ascii="Calibri" w:hAnsi="Calibri"/>
                  <w:sz w:val="20"/>
                </w:rPr>
                <w:delText>710</w:delText>
              </w:r>
            </w:del>
            <w:ins w:id="1969" w:author="Haziq Jamil" w:date="2025-03-06T17:08:00Z" w16du:dateUtc="2025-03-06T09:08:00Z">
              <w:r w:rsidR="00017E92" w:rsidRPr="00017E92">
                <w:rPr>
                  <w:rFonts w:ascii="Calibri" w:hAnsi="Calibri"/>
                  <w:sz w:val="18"/>
                  <w:szCs w:val="22"/>
                </w:rPr>
                <w:t>709</w:t>
              </w:r>
            </w:ins>
          </w:p>
        </w:tc>
        <w:tc>
          <w:tcPr>
            <w:tcW w:w="0" w:type="auto"/>
            <w:tcBorders>
              <w:top w:val="single" w:sz="0" w:space="0" w:color="D3D3D3"/>
              <w:left w:val="single" w:sz="0" w:space="0" w:color="D3D3D3"/>
              <w:bottom w:val="single" w:sz="0" w:space="0" w:color="D3D3D3"/>
              <w:right w:val="single" w:sz="0" w:space="0" w:color="D3D3D3"/>
            </w:tcBorders>
          </w:tcPr>
          <w:p w14:paraId="7A5BE8B0" w14:textId="4A305028" w:rsidR="00017E92" w:rsidRPr="001719B2" w:rsidRDefault="00C5528A" w:rsidP="001719B2">
            <w:pPr>
              <w:keepNext/>
              <w:spacing w:after="60"/>
              <w:jc w:val="right"/>
              <w:rPr>
                <w:sz w:val="18"/>
                <w:rPrChange w:id="1970" w:author="Haziq Jamil" w:date="2025-03-06T17:08:00Z" w16du:dateUtc="2025-03-06T09:08:00Z">
                  <w:rPr/>
                </w:rPrChange>
              </w:rPr>
              <w:pPrChange w:id="1971" w:author="Haziq Jamil" w:date="2025-03-06T17:08:00Z" w16du:dateUtc="2025-03-06T09:08:00Z">
                <w:pPr>
                  <w:keepNext/>
                  <w:spacing w:after="0"/>
                  <w:jc w:val="right"/>
                </w:pPr>
              </w:pPrChange>
            </w:pPr>
            <w:del w:id="1972" w:author="Haziq Jamil" w:date="2025-03-06T17:08:00Z" w16du:dateUtc="2025-03-06T09:08:00Z">
              <w:r>
                <w:rPr>
                  <w:rFonts w:ascii="Calibri" w:hAnsi="Calibri"/>
                  <w:sz w:val="20"/>
                </w:rPr>
                <w:delText>46.2</w:delText>
              </w:r>
            </w:del>
            <w:ins w:id="1973" w:author="Haziq Jamil" w:date="2025-03-06T17:08:00Z" w16du:dateUtc="2025-03-06T09:08:00Z">
              <w:r w:rsidR="00017E92" w:rsidRPr="00017E92">
                <w:rPr>
                  <w:rFonts w:ascii="Calibri" w:hAnsi="Calibri"/>
                  <w:sz w:val="18"/>
                  <w:szCs w:val="22"/>
                </w:rPr>
                <w:t>66.7</w:t>
              </w:r>
            </w:ins>
            <w:r w:rsidR="00017E92" w:rsidRPr="001719B2">
              <w:rPr>
                <w:rFonts w:ascii="Calibri" w:hAnsi="Calibri"/>
                <w:sz w:val="18"/>
                <w:rPrChange w:id="1974"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2FAA0B9" w14:textId="77777777" w:rsidR="00017E92" w:rsidRPr="001719B2" w:rsidRDefault="00017E92" w:rsidP="001719B2">
            <w:pPr>
              <w:keepNext/>
              <w:spacing w:after="60"/>
              <w:jc w:val="right"/>
              <w:rPr>
                <w:sz w:val="18"/>
                <w:rPrChange w:id="1975" w:author="Haziq Jamil" w:date="2025-03-06T17:08:00Z" w16du:dateUtc="2025-03-06T09:08:00Z">
                  <w:rPr/>
                </w:rPrChange>
              </w:rPr>
              <w:pPrChange w:id="1976" w:author="Haziq Jamil" w:date="2025-03-06T17:08:00Z" w16du:dateUtc="2025-03-06T09:08:00Z">
                <w:pPr>
                  <w:keepNext/>
                  <w:spacing w:after="0"/>
                  <w:jc w:val="right"/>
                </w:pPr>
              </w:pPrChange>
            </w:pPr>
            <w:r w:rsidRPr="001719B2">
              <w:rPr>
                <w:rFonts w:ascii="Calibri" w:hAnsi="Calibri"/>
                <w:sz w:val="18"/>
                <w:rPrChange w:id="1977" w:author="Haziq Jamil" w:date="2025-03-06T17:08:00Z" w16du:dateUtc="2025-03-06T09:08:00Z">
                  <w:rPr>
                    <w:rFonts w:ascii="Calibri" w:hAnsi="Calibri"/>
                    <w:sz w:val="20"/>
                  </w:rPr>
                </w:rPrChange>
              </w:rPr>
              <w:t>10.6%</w:t>
            </w:r>
          </w:p>
        </w:tc>
        <w:tc>
          <w:tcPr>
            <w:tcW w:w="0" w:type="auto"/>
            <w:tcBorders>
              <w:top w:val="single" w:sz="0" w:space="0" w:color="D3D3D3"/>
              <w:left w:val="single" w:sz="0" w:space="0" w:color="D3D3D3"/>
              <w:bottom w:val="single" w:sz="0" w:space="0" w:color="D3D3D3"/>
              <w:right w:val="single" w:sz="0" w:space="0" w:color="D3D3D3"/>
            </w:tcBorders>
          </w:tcPr>
          <w:p w14:paraId="53F4AB8D" w14:textId="77777777" w:rsidR="00017E92" w:rsidRPr="001719B2" w:rsidRDefault="00017E92" w:rsidP="001719B2">
            <w:pPr>
              <w:keepNext/>
              <w:spacing w:after="60"/>
              <w:jc w:val="right"/>
              <w:rPr>
                <w:sz w:val="18"/>
                <w:rPrChange w:id="1978" w:author="Haziq Jamil" w:date="2025-03-06T17:08:00Z" w16du:dateUtc="2025-03-06T09:08:00Z">
                  <w:rPr/>
                </w:rPrChange>
              </w:rPr>
              <w:pPrChange w:id="1979" w:author="Haziq Jamil" w:date="2025-03-06T17:08:00Z" w16du:dateUtc="2025-03-06T09:08:00Z">
                <w:pPr>
                  <w:keepNext/>
                  <w:spacing w:after="0"/>
                  <w:jc w:val="right"/>
                </w:pPr>
              </w:pPrChange>
            </w:pPr>
            <w:r w:rsidRPr="001719B2">
              <w:rPr>
                <w:rFonts w:ascii="Calibri" w:hAnsi="Calibri"/>
                <w:sz w:val="18"/>
                <w:rPrChange w:id="1980" w:author="Haziq Jamil" w:date="2025-03-06T17:08:00Z" w16du:dateUtc="2025-03-06T09:08:00Z">
                  <w:rPr>
                    <w:rFonts w:ascii="Calibri" w:hAnsi="Calibri"/>
                    <w:sz w:val="20"/>
                  </w:rPr>
                </w:rPrChange>
              </w:rPr>
              <w:t>8.0%</w:t>
            </w:r>
          </w:p>
        </w:tc>
        <w:tc>
          <w:tcPr>
            <w:tcW w:w="0" w:type="auto"/>
            <w:tcBorders>
              <w:top w:val="single" w:sz="0" w:space="0" w:color="D3D3D3"/>
              <w:left w:val="single" w:sz="0" w:space="0" w:color="D3D3D3"/>
              <w:bottom w:val="single" w:sz="0" w:space="0" w:color="D3D3D3"/>
              <w:right w:val="single" w:sz="0" w:space="0" w:color="D3D3D3"/>
            </w:tcBorders>
          </w:tcPr>
          <w:p w14:paraId="6C6631F6" w14:textId="77777777" w:rsidR="00017E92" w:rsidRPr="001719B2" w:rsidRDefault="00017E92" w:rsidP="001719B2">
            <w:pPr>
              <w:keepNext/>
              <w:spacing w:after="60"/>
              <w:jc w:val="center"/>
              <w:rPr>
                <w:sz w:val="18"/>
                <w:rPrChange w:id="1981" w:author="Haziq Jamil" w:date="2025-03-06T17:08:00Z" w16du:dateUtc="2025-03-06T09:08:00Z">
                  <w:rPr/>
                </w:rPrChange>
              </w:rPr>
              <w:pPrChange w:id="1982"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797A03B" w14:textId="77777777" w:rsidR="00017E92" w:rsidRPr="001719B2" w:rsidRDefault="00017E92" w:rsidP="001719B2">
            <w:pPr>
              <w:keepNext/>
              <w:spacing w:after="60"/>
              <w:jc w:val="center"/>
              <w:rPr>
                <w:sz w:val="18"/>
                <w:rPrChange w:id="1983" w:author="Haziq Jamil" w:date="2025-03-06T17:08:00Z" w16du:dateUtc="2025-03-06T09:08:00Z">
                  <w:rPr/>
                </w:rPrChange>
              </w:rPr>
              <w:pPrChange w:id="1984" w:author="Haziq Jamil" w:date="2025-03-06T17:08:00Z" w16du:dateUtc="2025-03-06T09:08:00Z">
                <w:pPr>
                  <w:keepNext/>
                  <w:spacing w:after="0"/>
                  <w:jc w:val="center"/>
                </w:pPr>
              </w:pPrChange>
            </w:pPr>
            <w:r w:rsidRPr="001719B2">
              <w:rPr>
                <w:rFonts w:ascii="Apple Color Emoji" w:hAnsi="Apple Color Emoji"/>
                <w:sz w:val="18"/>
                <w:rPrChange w:id="1985"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EEAC6A1" w14:textId="77777777" w:rsidR="00017E92" w:rsidRPr="001719B2" w:rsidRDefault="00017E92" w:rsidP="001719B2">
            <w:pPr>
              <w:keepNext/>
              <w:spacing w:after="60"/>
              <w:jc w:val="center"/>
              <w:rPr>
                <w:sz w:val="18"/>
                <w:rPrChange w:id="1986" w:author="Haziq Jamil" w:date="2025-03-06T17:08:00Z" w16du:dateUtc="2025-03-06T09:08:00Z">
                  <w:rPr/>
                </w:rPrChange>
              </w:rPr>
              <w:pPrChange w:id="1987" w:author="Haziq Jamil" w:date="2025-03-06T17:08:00Z" w16du:dateUtc="2025-03-06T09:08:00Z">
                <w:pPr>
                  <w:keepNext/>
                  <w:spacing w:after="0"/>
                  <w:jc w:val="center"/>
                </w:pPr>
              </w:pPrChange>
            </w:pPr>
            <w:r w:rsidRPr="001719B2">
              <w:rPr>
                <w:rFonts w:ascii="Apple Color Emoji" w:hAnsi="Apple Color Emoji"/>
                <w:sz w:val="18"/>
                <w:rPrChange w:id="1988"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FD30E78" w14:textId="77777777" w:rsidR="00017E92" w:rsidRPr="001719B2" w:rsidRDefault="00017E92" w:rsidP="001719B2">
            <w:pPr>
              <w:keepNext/>
              <w:spacing w:after="60"/>
              <w:jc w:val="center"/>
              <w:rPr>
                <w:sz w:val="18"/>
                <w:rPrChange w:id="1989" w:author="Haziq Jamil" w:date="2025-03-06T17:08:00Z" w16du:dateUtc="2025-03-06T09:08:00Z">
                  <w:rPr/>
                </w:rPrChange>
              </w:rPr>
              <w:pPrChange w:id="1990" w:author="Haziq Jamil" w:date="2025-03-06T17:08:00Z" w16du:dateUtc="2025-03-06T09:08:00Z">
                <w:pPr>
                  <w:keepNext/>
                  <w:spacing w:after="0"/>
                  <w:jc w:val="center"/>
                </w:pPr>
              </w:pPrChange>
            </w:pPr>
          </w:p>
        </w:tc>
      </w:tr>
      <w:tr w:rsidR="00017E92" w:rsidRPr="00017E92" w14:paraId="6BEDA22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9F852D" w14:textId="77777777" w:rsidR="00017E92" w:rsidRPr="001719B2" w:rsidRDefault="00017E92" w:rsidP="001719B2">
            <w:pPr>
              <w:keepNext/>
              <w:spacing w:after="60"/>
              <w:rPr>
                <w:sz w:val="18"/>
                <w:rPrChange w:id="1991" w:author="Haziq Jamil" w:date="2025-03-06T17:08:00Z" w16du:dateUtc="2025-03-06T09:08:00Z">
                  <w:rPr/>
                </w:rPrChange>
              </w:rPr>
              <w:pPrChange w:id="1992" w:author="Haziq Jamil" w:date="2025-03-06T17:08:00Z" w16du:dateUtc="2025-03-06T09:08:00Z">
                <w:pPr>
                  <w:keepNext/>
                  <w:spacing w:after="0"/>
                </w:pPr>
              </w:pPrChange>
            </w:pPr>
            <w:r w:rsidRPr="001719B2">
              <w:rPr>
                <w:rFonts w:ascii="Calibri" w:hAnsi="Calibri"/>
                <w:sz w:val="18"/>
                <w:rPrChange w:id="1993" w:author="Haziq Jamil" w:date="2025-03-06T17:08:00Z" w16du:dateUtc="2025-03-06T09:08:00Z">
                  <w:rPr>
                    <w:rFonts w:ascii="Calibri" w:hAnsi="Calibri"/>
                    <w:sz w:val="20"/>
                  </w:rPr>
                </w:rPrChange>
              </w:rPr>
              <w:t>2015</w:t>
            </w:r>
          </w:p>
        </w:tc>
        <w:tc>
          <w:tcPr>
            <w:tcW w:w="0" w:type="auto"/>
            <w:tcBorders>
              <w:top w:val="single" w:sz="0" w:space="0" w:color="D3D3D3"/>
              <w:left w:val="single" w:sz="0" w:space="0" w:color="D3D3D3"/>
              <w:bottom w:val="single" w:sz="0" w:space="0" w:color="D3D3D3"/>
              <w:right w:val="single" w:sz="0" w:space="0" w:color="D3D3D3"/>
            </w:tcBorders>
          </w:tcPr>
          <w:p w14:paraId="66C4DC72" w14:textId="3A7FE0E1" w:rsidR="00017E92" w:rsidRPr="001719B2" w:rsidRDefault="00C5528A" w:rsidP="001719B2">
            <w:pPr>
              <w:keepNext/>
              <w:spacing w:after="60"/>
              <w:jc w:val="right"/>
              <w:rPr>
                <w:sz w:val="18"/>
                <w:rPrChange w:id="1994" w:author="Haziq Jamil" w:date="2025-03-06T17:08:00Z" w16du:dateUtc="2025-03-06T09:08:00Z">
                  <w:rPr/>
                </w:rPrChange>
              </w:rPr>
              <w:pPrChange w:id="1995" w:author="Haziq Jamil" w:date="2025-03-06T17:08:00Z" w16du:dateUtc="2025-03-06T09:08:00Z">
                <w:pPr>
                  <w:keepNext/>
                  <w:spacing w:after="0"/>
                  <w:jc w:val="right"/>
                </w:pPr>
              </w:pPrChange>
            </w:pPr>
            <w:del w:id="1996" w:author="Haziq Jamil" w:date="2025-03-06T17:08:00Z" w16du:dateUtc="2025-03-06T09:08:00Z">
              <w:r>
                <w:rPr>
                  <w:rFonts w:ascii="Calibri" w:hAnsi="Calibri"/>
                  <w:sz w:val="20"/>
                </w:rPr>
                <w:delText>1121</w:delText>
              </w:r>
            </w:del>
            <w:ins w:id="1997" w:author="Haziq Jamil" w:date="2025-03-06T17:08:00Z" w16du:dateUtc="2025-03-06T09:08:00Z">
              <w:r w:rsidR="00017E92" w:rsidRPr="00017E92">
                <w:rPr>
                  <w:rFonts w:ascii="Calibri" w:hAnsi="Calibri"/>
                  <w:sz w:val="18"/>
                  <w:szCs w:val="22"/>
                </w:rPr>
                <w:t>868</w:t>
              </w:r>
            </w:ins>
          </w:p>
        </w:tc>
        <w:tc>
          <w:tcPr>
            <w:tcW w:w="0" w:type="auto"/>
            <w:tcBorders>
              <w:top w:val="single" w:sz="0" w:space="0" w:color="D3D3D3"/>
              <w:left w:val="single" w:sz="0" w:space="0" w:color="D3D3D3"/>
              <w:bottom w:val="single" w:sz="0" w:space="0" w:color="D3D3D3"/>
              <w:right w:val="single" w:sz="0" w:space="0" w:color="D3D3D3"/>
            </w:tcBorders>
          </w:tcPr>
          <w:p w14:paraId="2949FE19" w14:textId="56E2E31D" w:rsidR="00017E92" w:rsidRPr="001719B2" w:rsidRDefault="00C5528A" w:rsidP="001719B2">
            <w:pPr>
              <w:keepNext/>
              <w:spacing w:after="60"/>
              <w:jc w:val="right"/>
              <w:rPr>
                <w:sz w:val="18"/>
                <w:rPrChange w:id="1998" w:author="Haziq Jamil" w:date="2025-03-06T17:08:00Z" w16du:dateUtc="2025-03-06T09:08:00Z">
                  <w:rPr/>
                </w:rPrChange>
              </w:rPr>
              <w:pPrChange w:id="1999" w:author="Haziq Jamil" w:date="2025-03-06T17:08:00Z" w16du:dateUtc="2025-03-06T09:08:00Z">
                <w:pPr>
                  <w:keepNext/>
                  <w:spacing w:after="0"/>
                  <w:jc w:val="right"/>
                </w:pPr>
              </w:pPrChange>
            </w:pPr>
            <w:del w:id="2000" w:author="Haziq Jamil" w:date="2025-03-06T17:08:00Z" w16du:dateUtc="2025-03-06T09:08:00Z">
              <w:r>
                <w:rPr>
                  <w:rFonts w:ascii="Calibri" w:hAnsi="Calibri"/>
                  <w:sz w:val="20"/>
                </w:rPr>
                <w:delText>46.2</w:delText>
              </w:r>
            </w:del>
            <w:ins w:id="2001" w:author="Haziq Jamil" w:date="2025-03-06T17:08:00Z" w16du:dateUtc="2025-03-06T09:08:00Z">
              <w:r w:rsidR="00017E92" w:rsidRPr="00017E92">
                <w:rPr>
                  <w:rFonts w:ascii="Calibri" w:hAnsi="Calibri"/>
                  <w:sz w:val="18"/>
                  <w:szCs w:val="22"/>
                </w:rPr>
                <w:t>66.7</w:t>
              </w:r>
            </w:ins>
            <w:r w:rsidR="00017E92" w:rsidRPr="001719B2">
              <w:rPr>
                <w:rFonts w:ascii="Calibri" w:hAnsi="Calibri"/>
                <w:sz w:val="18"/>
                <w:rPrChange w:id="200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6A5C227" w14:textId="592FC565" w:rsidR="00017E92" w:rsidRPr="001719B2" w:rsidRDefault="00C5528A" w:rsidP="001719B2">
            <w:pPr>
              <w:keepNext/>
              <w:spacing w:after="60"/>
              <w:jc w:val="right"/>
              <w:rPr>
                <w:sz w:val="18"/>
                <w:rPrChange w:id="2003" w:author="Haziq Jamil" w:date="2025-03-06T17:08:00Z" w16du:dateUtc="2025-03-06T09:08:00Z">
                  <w:rPr/>
                </w:rPrChange>
              </w:rPr>
              <w:pPrChange w:id="2004" w:author="Haziq Jamil" w:date="2025-03-06T17:08:00Z" w16du:dateUtc="2025-03-06T09:08:00Z">
                <w:pPr>
                  <w:keepNext/>
                  <w:spacing w:after="0"/>
                  <w:jc w:val="right"/>
                </w:pPr>
              </w:pPrChange>
            </w:pPr>
            <w:del w:id="2005" w:author="Haziq Jamil" w:date="2025-03-06T17:08:00Z" w16du:dateUtc="2025-03-06T09:08:00Z">
              <w:r>
                <w:rPr>
                  <w:rFonts w:ascii="Calibri" w:hAnsi="Calibri"/>
                  <w:sz w:val="20"/>
                </w:rPr>
                <w:delText>14.4</w:delText>
              </w:r>
            </w:del>
            <w:ins w:id="2006" w:author="Haziq Jamil" w:date="2025-03-06T17:08:00Z" w16du:dateUtc="2025-03-06T09:08:00Z">
              <w:r w:rsidR="00017E92" w:rsidRPr="00017E92">
                <w:rPr>
                  <w:rFonts w:ascii="Calibri" w:hAnsi="Calibri"/>
                  <w:sz w:val="18"/>
                  <w:szCs w:val="22"/>
                </w:rPr>
                <w:t>12.6</w:t>
              </w:r>
            </w:ins>
            <w:r w:rsidR="00017E92" w:rsidRPr="001719B2">
              <w:rPr>
                <w:rFonts w:ascii="Calibri" w:hAnsi="Calibri"/>
                <w:sz w:val="18"/>
                <w:rPrChange w:id="2007"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0160711" w14:textId="18B4A92F" w:rsidR="00017E92" w:rsidRPr="001719B2" w:rsidRDefault="00C5528A" w:rsidP="001719B2">
            <w:pPr>
              <w:keepNext/>
              <w:spacing w:after="60"/>
              <w:jc w:val="right"/>
              <w:rPr>
                <w:sz w:val="18"/>
                <w:rPrChange w:id="2008" w:author="Haziq Jamil" w:date="2025-03-06T17:08:00Z" w16du:dateUtc="2025-03-06T09:08:00Z">
                  <w:rPr/>
                </w:rPrChange>
              </w:rPr>
              <w:pPrChange w:id="2009" w:author="Haziq Jamil" w:date="2025-03-06T17:08:00Z" w16du:dateUtc="2025-03-06T09:08:00Z">
                <w:pPr>
                  <w:keepNext/>
                  <w:spacing w:after="0"/>
                  <w:jc w:val="right"/>
                </w:pPr>
              </w:pPrChange>
            </w:pPr>
            <w:del w:id="2010" w:author="Haziq Jamil" w:date="2025-03-06T17:08:00Z" w16du:dateUtc="2025-03-06T09:08:00Z">
              <w:r>
                <w:rPr>
                  <w:rFonts w:ascii="Calibri" w:hAnsi="Calibri"/>
                  <w:sz w:val="20"/>
                </w:rPr>
                <w:delText>4.9</w:delText>
              </w:r>
            </w:del>
            <w:ins w:id="2011" w:author="Haziq Jamil" w:date="2025-03-06T17:08:00Z" w16du:dateUtc="2025-03-06T09:08:00Z">
              <w:r w:rsidR="00017E92" w:rsidRPr="00017E92">
                <w:rPr>
                  <w:rFonts w:ascii="Calibri" w:hAnsi="Calibri"/>
                  <w:sz w:val="18"/>
                  <w:szCs w:val="22"/>
                </w:rPr>
                <w:t>6.3</w:t>
              </w:r>
            </w:ins>
            <w:r w:rsidR="00017E92" w:rsidRPr="001719B2">
              <w:rPr>
                <w:rFonts w:ascii="Calibri" w:hAnsi="Calibri"/>
                <w:sz w:val="18"/>
                <w:rPrChange w:id="201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819FA29" w14:textId="77777777" w:rsidR="00017E92" w:rsidRPr="001719B2" w:rsidRDefault="00017E92" w:rsidP="001719B2">
            <w:pPr>
              <w:keepNext/>
              <w:spacing w:after="60"/>
              <w:jc w:val="center"/>
              <w:rPr>
                <w:sz w:val="18"/>
                <w:rPrChange w:id="2013" w:author="Haziq Jamil" w:date="2025-03-06T17:08:00Z" w16du:dateUtc="2025-03-06T09:08:00Z">
                  <w:rPr/>
                </w:rPrChange>
              </w:rPr>
              <w:pPrChange w:id="2014"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79EA86C" w14:textId="77777777" w:rsidR="00017E92" w:rsidRPr="001719B2" w:rsidRDefault="00017E92" w:rsidP="001719B2">
            <w:pPr>
              <w:keepNext/>
              <w:spacing w:after="60"/>
              <w:jc w:val="center"/>
              <w:rPr>
                <w:sz w:val="18"/>
                <w:rPrChange w:id="2015" w:author="Haziq Jamil" w:date="2025-03-06T17:08:00Z" w16du:dateUtc="2025-03-06T09:08:00Z">
                  <w:rPr/>
                </w:rPrChange>
              </w:rPr>
              <w:pPrChange w:id="2016" w:author="Haziq Jamil" w:date="2025-03-06T17:08:00Z" w16du:dateUtc="2025-03-06T09:08:00Z">
                <w:pPr>
                  <w:keepNext/>
                  <w:spacing w:after="0"/>
                  <w:jc w:val="center"/>
                </w:pPr>
              </w:pPrChange>
            </w:pPr>
            <w:r w:rsidRPr="001719B2">
              <w:rPr>
                <w:rFonts w:ascii="Apple Color Emoji" w:hAnsi="Apple Color Emoji"/>
                <w:sz w:val="18"/>
                <w:rPrChange w:id="2017"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CB0138B" w14:textId="77777777" w:rsidR="00017E92" w:rsidRPr="001719B2" w:rsidRDefault="00017E92" w:rsidP="001719B2">
            <w:pPr>
              <w:keepNext/>
              <w:spacing w:after="60"/>
              <w:jc w:val="center"/>
              <w:rPr>
                <w:sz w:val="18"/>
                <w:rPrChange w:id="2018" w:author="Haziq Jamil" w:date="2025-03-06T17:08:00Z" w16du:dateUtc="2025-03-06T09:08:00Z">
                  <w:rPr/>
                </w:rPrChange>
              </w:rPr>
              <w:pPrChange w:id="2019" w:author="Haziq Jamil" w:date="2025-03-06T17:08:00Z" w16du:dateUtc="2025-03-06T09:08:00Z">
                <w:pPr>
                  <w:keepNext/>
                  <w:spacing w:after="0"/>
                  <w:jc w:val="center"/>
                </w:pPr>
              </w:pPrChange>
            </w:pPr>
            <w:r w:rsidRPr="001719B2">
              <w:rPr>
                <w:rFonts w:ascii="Apple Color Emoji" w:hAnsi="Apple Color Emoji"/>
                <w:sz w:val="18"/>
                <w:rPrChange w:id="2020"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9EAB34E" w14:textId="77777777" w:rsidR="00017E92" w:rsidRPr="001719B2" w:rsidRDefault="00017E92" w:rsidP="001719B2">
            <w:pPr>
              <w:keepNext/>
              <w:spacing w:after="60"/>
              <w:jc w:val="center"/>
              <w:rPr>
                <w:sz w:val="18"/>
                <w:rPrChange w:id="2021" w:author="Haziq Jamil" w:date="2025-03-06T17:08:00Z" w16du:dateUtc="2025-03-06T09:08:00Z">
                  <w:rPr/>
                </w:rPrChange>
              </w:rPr>
              <w:pPrChange w:id="2022" w:author="Haziq Jamil" w:date="2025-03-06T17:08:00Z" w16du:dateUtc="2025-03-06T09:08:00Z">
                <w:pPr>
                  <w:keepNext/>
                  <w:spacing w:after="0"/>
                  <w:jc w:val="center"/>
                </w:pPr>
              </w:pPrChange>
            </w:pPr>
          </w:p>
        </w:tc>
      </w:tr>
      <w:tr w:rsidR="00017E92" w:rsidRPr="00017E92" w14:paraId="5A7E5F7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673BFAA" w14:textId="77777777" w:rsidR="00017E92" w:rsidRPr="001719B2" w:rsidRDefault="00017E92" w:rsidP="001719B2">
            <w:pPr>
              <w:keepNext/>
              <w:spacing w:after="60"/>
              <w:rPr>
                <w:sz w:val="18"/>
                <w:rPrChange w:id="2023" w:author="Haziq Jamil" w:date="2025-03-06T17:08:00Z" w16du:dateUtc="2025-03-06T09:08:00Z">
                  <w:rPr/>
                </w:rPrChange>
              </w:rPr>
              <w:pPrChange w:id="2024" w:author="Haziq Jamil" w:date="2025-03-06T17:08:00Z" w16du:dateUtc="2025-03-06T09:08:00Z">
                <w:pPr>
                  <w:keepNext/>
                  <w:spacing w:after="0"/>
                </w:pPr>
              </w:pPrChange>
            </w:pPr>
            <w:r w:rsidRPr="001719B2">
              <w:rPr>
                <w:rFonts w:ascii="Calibri" w:hAnsi="Calibri"/>
                <w:sz w:val="18"/>
                <w:rPrChange w:id="2025" w:author="Haziq Jamil" w:date="2025-03-06T17:08:00Z" w16du:dateUtc="2025-03-06T09:08:00Z">
                  <w:rPr>
                    <w:rFonts w:ascii="Calibri" w:hAnsi="Calibri"/>
                    <w:sz w:val="20"/>
                  </w:rPr>
                </w:rPrChange>
              </w:rPr>
              <w:t>2016</w:t>
            </w:r>
          </w:p>
        </w:tc>
        <w:tc>
          <w:tcPr>
            <w:tcW w:w="0" w:type="auto"/>
            <w:tcBorders>
              <w:top w:val="single" w:sz="0" w:space="0" w:color="D3D3D3"/>
              <w:left w:val="single" w:sz="0" w:space="0" w:color="D3D3D3"/>
              <w:bottom w:val="single" w:sz="0" w:space="0" w:color="D3D3D3"/>
              <w:right w:val="single" w:sz="0" w:space="0" w:color="D3D3D3"/>
            </w:tcBorders>
          </w:tcPr>
          <w:p w14:paraId="718CA775" w14:textId="65CB1C5B" w:rsidR="00017E92" w:rsidRPr="001719B2" w:rsidRDefault="00C5528A" w:rsidP="001719B2">
            <w:pPr>
              <w:keepNext/>
              <w:spacing w:after="60"/>
              <w:jc w:val="right"/>
              <w:rPr>
                <w:sz w:val="18"/>
                <w:rPrChange w:id="2026" w:author="Haziq Jamil" w:date="2025-03-06T17:08:00Z" w16du:dateUtc="2025-03-06T09:08:00Z">
                  <w:rPr/>
                </w:rPrChange>
              </w:rPr>
              <w:pPrChange w:id="2027" w:author="Haziq Jamil" w:date="2025-03-06T17:08:00Z" w16du:dateUtc="2025-03-06T09:08:00Z">
                <w:pPr>
                  <w:keepNext/>
                  <w:spacing w:after="0"/>
                  <w:jc w:val="right"/>
                </w:pPr>
              </w:pPrChange>
            </w:pPr>
            <w:del w:id="2028" w:author="Haziq Jamil" w:date="2025-03-06T17:08:00Z" w16du:dateUtc="2025-03-06T09:08:00Z">
              <w:r>
                <w:rPr>
                  <w:rFonts w:ascii="Calibri" w:hAnsi="Calibri"/>
                  <w:sz w:val="20"/>
                </w:rPr>
                <w:delText>1462</w:delText>
              </w:r>
            </w:del>
            <w:ins w:id="2029" w:author="Haziq Jamil" w:date="2025-03-06T17:08:00Z" w16du:dateUtc="2025-03-06T09:08:00Z">
              <w:r w:rsidR="00017E92" w:rsidRPr="00017E92">
                <w:rPr>
                  <w:rFonts w:ascii="Calibri" w:hAnsi="Calibri"/>
                  <w:sz w:val="18"/>
                  <w:szCs w:val="22"/>
                </w:rPr>
                <w:t>1461</w:t>
              </w:r>
            </w:ins>
          </w:p>
        </w:tc>
        <w:tc>
          <w:tcPr>
            <w:tcW w:w="0" w:type="auto"/>
            <w:tcBorders>
              <w:top w:val="single" w:sz="0" w:space="0" w:color="D3D3D3"/>
              <w:left w:val="single" w:sz="0" w:space="0" w:color="D3D3D3"/>
              <w:bottom w:val="single" w:sz="0" w:space="0" w:color="D3D3D3"/>
              <w:right w:val="single" w:sz="0" w:space="0" w:color="D3D3D3"/>
            </w:tcBorders>
          </w:tcPr>
          <w:p w14:paraId="3C013761" w14:textId="3C0BB64F" w:rsidR="00017E92" w:rsidRPr="001719B2" w:rsidRDefault="00C5528A" w:rsidP="001719B2">
            <w:pPr>
              <w:keepNext/>
              <w:spacing w:after="60"/>
              <w:jc w:val="right"/>
              <w:rPr>
                <w:sz w:val="18"/>
                <w:rPrChange w:id="2030" w:author="Haziq Jamil" w:date="2025-03-06T17:08:00Z" w16du:dateUtc="2025-03-06T09:08:00Z">
                  <w:rPr/>
                </w:rPrChange>
              </w:rPr>
              <w:pPrChange w:id="2031" w:author="Haziq Jamil" w:date="2025-03-06T17:08:00Z" w16du:dateUtc="2025-03-06T09:08:00Z">
                <w:pPr>
                  <w:keepNext/>
                  <w:spacing w:after="0"/>
                  <w:jc w:val="right"/>
                </w:pPr>
              </w:pPrChange>
            </w:pPr>
            <w:del w:id="2032" w:author="Haziq Jamil" w:date="2025-03-06T17:08:00Z" w16du:dateUtc="2025-03-06T09:08:00Z">
              <w:r>
                <w:rPr>
                  <w:rFonts w:ascii="Calibri" w:hAnsi="Calibri"/>
                  <w:sz w:val="20"/>
                </w:rPr>
                <w:delText>48.7</w:delText>
              </w:r>
            </w:del>
            <w:ins w:id="2033" w:author="Haziq Jamil" w:date="2025-03-06T17:08:00Z" w16du:dateUtc="2025-03-06T09:08:00Z">
              <w:r w:rsidR="00017E92" w:rsidRPr="00017E92">
                <w:rPr>
                  <w:rFonts w:ascii="Calibri" w:hAnsi="Calibri"/>
                  <w:sz w:val="18"/>
                  <w:szCs w:val="22"/>
                </w:rPr>
                <w:t>70.4</w:t>
              </w:r>
            </w:ins>
            <w:r w:rsidR="00017E92" w:rsidRPr="001719B2">
              <w:rPr>
                <w:rFonts w:ascii="Calibri" w:hAnsi="Calibri"/>
                <w:sz w:val="18"/>
                <w:rPrChange w:id="2034"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5B65217" w14:textId="77777777" w:rsidR="00017E92" w:rsidRPr="001719B2" w:rsidRDefault="00017E92" w:rsidP="001719B2">
            <w:pPr>
              <w:keepNext/>
              <w:spacing w:after="60"/>
              <w:jc w:val="right"/>
              <w:rPr>
                <w:sz w:val="18"/>
                <w:rPrChange w:id="2035" w:author="Haziq Jamil" w:date="2025-03-06T17:08:00Z" w16du:dateUtc="2025-03-06T09:08:00Z">
                  <w:rPr/>
                </w:rPrChange>
              </w:rPr>
              <w:pPrChange w:id="2036" w:author="Haziq Jamil" w:date="2025-03-06T17:08:00Z" w16du:dateUtc="2025-03-06T09:08:00Z">
                <w:pPr>
                  <w:keepNext/>
                  <w:spacing w:after="0"/>
                  <w:jc w:val="right"/>
                </w:pPr>
              </w:pPrChange>
            </w:pPr>
            <w:r w:rsidRPr="001719B2">
              <w:rPr>
                <w:rFonts w:ascii="Calibri" w:hAnsi="Calibri"/>
                <w:sz w:val="18"/>
                <w:rPrChange w:id="2037" w:author="Haziq Jamil" w:date="2025-03-06T17:08:00Z" w16du:dateUtc="2025-03-06T09:08:00Z">
                  <w:rPr>
                    <w:rFonts w:ascii="Calibri" w:hAnsi="Calibri"/>
                    <w:sz w:val="20"/>
                  </w:rPr>
                </w:rPrChange>
              </w:rPr>
              <w:t>13.6%</w:t>
            </w:r>
          </w:p>
        </w:tc>
        <w:tc>
          <w:tcPr>
            <w:tcW w:w="0" w:type="auto"/>
            <w:tcBorders>
              <w:top w:val="single" w:sz="0" w:space="0" w:color="D3D3D3"/>
              <w:left w:val="single" w:sz="0" w:space="0" w:color="D3D3D3"/>
              <w:bottom w:val="single" w:sz="0" w:space="0" w:color="D3D3D3"/>
              <w:right w:val="single" w:sz="0" w:space="0" w:color="D3D3D3"/>
            </w:tcBorders>
          </w:tcPr>
          <w:p w14:paraId="0E780BA2" w14:textId="77777777" w:rsidR="00017E92" w:rsidRPr="001719B2" w:rsidRDefault="00017E92" w:rsidP="001719B2">
            <w:pPr>
              <w:keepNext/>
              <w:spacing w:after="60"/>
              <w:jc w:val="right"/>
              <w:rPr>
                <w:sz w:val="18"/>
                <w:rPrChange w:id="2038" w:author="Haziq Jamil" w:date="2025-03-06T17:08:00Z" w16du:dateUtc="2025-03-06T09:08:00Z">
                  <w:rPr/>
                </w:rPrChange>
              </w:rPr>
              <w:pPrChange w:id="2039" w:author="Haziq Jamil" w:date="2025-03-06T17:08:00Z" w16du:dateUtc="2025-03-06T09:08:00Z">
                <w:pPr>
                  <w:keepNext/>
                  <w:spacing w:after="0"/>
                  <w:jc w:val="right"/>
                </w:pPr>
              </w:pPrChange>
            </w:pPr>
            <w:r w:rsidRPr="001719B2">
              <w:rPr>
                <w:rFonts w:ascii="Calibri" w:hAnsi="Calibri"/>
                <w:sz w:val="18"/>
                <w:rPrChange w:id="2040" w:author="Haziq Jamil" w:date="2025-03-06T17:08:00Z" w16du:dateUtc="2025-03-06T09:08:00Z">
                  <w:rPr>
                    <w:rFonts w:ascii="Calibri" w:hAnsi="Calibri"/>
                    <w:sz w:val="20"/>
                  </w:rPr>
                </w:rPrChange>
              </w:rPr>
              <w:t>4.6%</w:t>
            </w:r>
          </w:p>
        </w:tc>
        <w:tc>
          <w:tcPr>
            <w:tcW w:w="0" w:type="auto"/>
            <w:tcBorders>
              <w:top w:val="single" w:sz="0" w:space="0" w:color="D3D3D3"/>
              <w:left w:val="single" w:sz="0" w:space="0" w:color="D3D3D3"/>
              <w:bottom w:val="single" w:sz="0" w:space="0" w:color="D3D3D3"/>
              <w:right w:val="single" w:sz="0" w:space="0" w:color="D3D3D3"/>
            </w:tcBorders>
          </w:tcPr>
          <w:p w14:paraId="2E630012" w14:textId="77777777" w:rsidR="00017E92" w:rsidRPr="001719B2" w:rsidRDefault="00017E92" w:rsidP="001719B2">
            <w:pPr>
              <w:keepNext/>
              <w:spacing w:after="60"/>
              <w:jc w:val="center"/>
              <w:rPr>
                <w:sz w:val="18"/>
                <w:rPrChange w:id="2041" w:author="Haziq Jamil" w:date="2025-03-06T17:08:00Z" w16du:dateUtc="2025-03-06T09:08:00Z">
                  <w:rPr/>
                </w:rPrChange>
              </w:rPr>
              <w:pPrChange w:id="2042"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706918D" w14:textId="77777777" w:rsidR="00017E92" w:rsidRPr="001719B2" w:rsidRDefault="00017E92" w:rsidP="001719B2">
            <w:pPr>
              <w:keepNext/>
              <w:spacing w:after="60"/>
              <w:jc w:val="center"/>
              <w:rPr>
                <w:sz w:val="18"/>
                <w:rPrChange w:id="2043" w:author="Haziq Jamil" w:date="2025-03-06T17:08:00Z" w16du:dateUtc="2025-03-06T09:08:00Z">
                  <w:rPr/>
                </w:rPrChange>
              </w:rPr>
              <w:pPrChange w:id="2044" w:author="Haziq Jamil" w:date="2025-03-06T17:08:00Z" w16du:dateUtc="2025-03-06T09:08:00Z">
                <w:pPr>
                  <w:keepNext/>
                  <w:spacing w:after="0"/>
                  <w:jc w:val="center"/>
                </w:pPr>
              </w:pPrChange>
            </w:pPr>
            <w:r w:rsidRPr="001719B2">
              <w:rPr>
                <w:rFonts w:ascii="Apple Color Emoji" w:hAnsi="Apple Color Emoji"/>
                <w:sz w:val="18"/>
                <w:rPrChange w:id="2045"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20A8DFD" w14:textId="77777777" w:rsidR="00017E92" w:rsidRPr="001719B2" w:rsidRDefault="00017E92" w:rsidP="001719B2">
            <w:pPr>
              <w:keepNext/>
              <w:spacing w:after="60"/>
              <w:jc w:val="center"/>
              <w:rPr>
                <w:sz w:val="18"/>
                <w:rPrChange w:id="2046" w:author="Haziq Jamil" w:date="2025-03-06T17:08:00Z" w16du:dateUtc="2025-03-06T09:08:00Z">
                  <w:rPr/>
                </w:rPrChange>
              </w:rPr>
              <w:pPrChange w:id="2047" w:author="Haziq Jamil" w:date="2025-03-06T17:08:00Z" w16du:dateUtc="2025-03-06T09:08:00Z">
                <w:pPr>
                  <w:keepNext/>
                  <w:spacing w:after="0"/>
                  <w:jc w:val="center"/>
                </w:pPr>
              </w:pPrChange>
            </w:pPr>
            <w:r w:rsidRPr="001719B2">
              <w:rPr>
                <w:rFonts w:ascii="Apple Color Emoji" w:hAnsi="Apple Color Emoji"/>
                <w:sz w:val="18"/>
                <w:rPrChange w:id="2048"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9F5EC7E" w14:textId="77777777" w:rsidR="00017E92" w:rsidRPr="001719B2" w:rsidRDefault="00017E92" w:rsidP="001719B2">
            <w:pPr>
              <w:keepNext/>
              <w:spacing w:after="60"/>
              <w:jc w:val="center"/>
              <w:rPr>
                <w:sz w:val="18"/>
                <w:rPrChange w:id="2049" w:author="Haziq Jamil" w:date="2025-03-06T17:08:00Z" w16du:dateUtc="2025-03-06T09:08:00Z">
                  <w:rPr/>
                </w:rPrChange>
              </w:rPr>
              <w:pPrChange w:id="2050" w:author="Haziq Jamil" w:date="2025-03-06T17:08:00Z" w16du:dateUtc="2025-03-06T09:08:00Z">
                <w:pPr>
                  <w:keepNext/>
                  <w:spacing w:after="0"/>
                  <w:jc w:val="center"/>
                </w:pPr>
              </w:pPrChange>
            </w:pPr>
          </w:p>
        </w:tc>
      </w:tr>
      <w:tr w:rsidR="00017E92" w:rsidRPr="00017E92" w14:paraId="77AE6D40"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D21FD5A" w14:textId="77777777" w:rsidR="00017E92" w:rsidRPr="001719B2" w:rsidRDefault="00017E92" w:rsidP="001719B2">
            <w:pPr>
              <w:keepNext/>
              <w:spacing w:after="60"/>
              <w:rPr>
                <w:sz w:val="18"/>
                <w:rPrChange w:id="2051" w:author="Haziq Jamil" w:date="2025-03-06T17:08:00Z" w16du:dateUtc="2025-03-06T09:08:00Z">
                  <w:rPr/>
                </w:rPrChange>
              </w:rPr>
              <w:pPrChange w:id="2052" w:author="Haziq Jamil" w:date="2025-03-06T17:08:00Z" w16du:dateUtc="2025-03-06T09:08:00Z">
                <w:pPr>
                  <w:keepNext/>
                  <w:spacing w:after="0"/>
                </w:pPr>
              </w:pPrChange>
            </w:pPr>
            <w:r w:rsidRPr="001719B2">
              <w:rPr>
                <w:rFonts w:ascii="Calibri" w:hAnsi="Calibri"/>
                <w:sz w:val="18"/>
                <w:rPrChange w:id="2053" w:author="Haziq Jamil" w:date="2025-03-06T17:08:00Z" w16du:dateUtc="2025-03-06T09:08:00Z">
                  <w:rPr>
                    <w:rFonts w:ascii="Calibri" w:hAnsi="Calibri"/>
                    <w:sz w:val="20"/>
                  </w:rPr>
                </w:rPrChange>
              </w:rPr>
              <w:t>2017</w:t>
            </w:r>
          </w:p>
        </w:tc>
        <w:tc>
          <w:tcPr>
            <w:tcW w:w="0" w:type="auto"/>
            <w:tcBorders>
              <w:top w:val="single" w:sz="0" w:space="0" w:color="D3D3D3"/>
              <w:left w:val="single" w:sz="0" w:space="0" w:color="D3D3D3"/>
              <w:bottom w:val="single" w:sz="0" w:space="0" w:color="D3D3D3"/>
              <w:right w:val="single" w:sz="0" w:space="0" w:color="D3D3D3"/>
            </w:tcBorders>
          </w:tcPr>
          <w:p w14:paraId="5C012F59" w14:textId="285DDA14" w:rsidR="00017E92" w:rsidRPr="001719B2" w:rsidRDefault="00C5528A" w:rsidP="001719B2">
            <w:pPr>
              <w:keepNext/>
              <w:spacing w:after="60"/>
              <w:jc w:val="right"/>
              <w:rPr>
                <w:sz w:val="18"/>
                <w:rPrChange w:id="2054" w:author="Haziq Jamil" w:date="2025-03-06T17:08:00Z" w16du:dateUtc="2025-03-06T09:08:00Z">
                  <w:rPr/>
                </w:rPrChange>
              </w:rPr>
              <w:pPrChange w:id="2055" w:author="Haziq Jamil" w:date="2025-03-06T17:08:00Z" w16du:dateUtc="2025-03-06T09:08:00Z">
                <w:pPr>
                  <w:keepNext/>
                  <w:spacing w:after="0"/>
                  <w:jc w:val="right"/>
                </w:pPr>
              </w:pPrChange>
            </w:pPr>
            <w:del w:id="2056" w:author="Haziq Jamil" w:date="2025-03-06T17:08:00Z" w16du:dateUtc="2025-03-06T09:08:00Z">
              <w:r>
                <w:rPr>
                  <w:rFonts w:ascii="Calibri" w:hAnsi="Calibri"/>
                  <w:sz w:val="20"/>
                </w:rPr>
                <w:delText>1643</w:delText>
              </w:r>
            </w:del>
            <w:ins w:id="2057" w:author="Haziq Jamil" w:date="2025-03-06T17:08:00Z" w16du:dateUtc="2025-03-06T09:08:00Z">
              <w:r w:rsidR="00017E92" w:rsidRPr="00017E92">
                <w:rPr>
                  <w:rFonts w:ascii="Calibri" w:hAnsi="Calibri"/>
                  <w:sz w:val="18"/>
                  <w:szCs w:val="22"/>
                </w:rPr>
                <w:t>1638</w:t>
              </w:r>
            </w:ins>
          </w:p>
        </w:tc>
        <w:tc>
          <w:tcPr>
            <w:tcW w:w="0" w:type="auto"/>
            <w:tcBorders>
              <w:top w:val="single" w:sz="0" w:space="0" w:color="D3D3D3"/>
              <w:left w:val="single" w:sz="0" w:space="0" w:color="D3D3D3"/>
              <w:bottom w:val="single" w:sz="0" w:space="0" w:color="D3D3D3"/>
              <w:right w:val="single" w:sz="0" w:space="0" w:color="D3D3D3"/>
            </w:tcBorders>
          </w:tcPr>
          <w:p w14:paraId="34825860" w14:textId="338401E4" w:rsidR="00017E92" w:rsidRPr="001719B2" w:rsidRDefault="00C5528A" w:rsidP="001719B2">
            <w:pPr>
              <w:keepNext/>
              <w:spacing w:after="60"/>
              <w:jc w:val="right"/>
              <w:rPr>
                <w:sz w:val="18"/>
                <w:rPrChange w:id="2058" w:author="Haziq Jamil" w:date="2025-03-06T17:08:00Z" w16du:dateUtc="2025-03-06T09:08:00Z">
                  <w:rPr/>
                </w:rPrChange>
              </w:rPr>
              <w:pPrChange w:id="2059" w:author="Haziq Jamil" w:date="2025-03-06T17:08:00Z" w16du:dateUtc="2025-03-06T09:08:00Z">
                <w:pPr>
                  <w:keepNext/>
                  <w:spacing w:after="0"/>
                  <w:jc w:val="right"/>
                </w:pPr>
              </w:pPrChange>
            </w:pPr>
            <w:del w:id="2060" w:author="Haziq Jamil" w:date="2025-03-06T17:08:00Z" w16du:dateUtc="2025-03-06T09:08:00Z">
              <w:r>
                <w:rPr>
                  <w:rFonts w:ascii="Calibri" w:hAnsi="Calibri"/>
                  <w:sz w:val="20"/>
                </w:rPr>
                <w:delText>48.7</w:delText>
              </w:r>
            </w:del>
            <w:ins w:id="2061" w:author="Haziq Jamil" w:date="2025-03-06T17:08:00Z" w16du:dateUtc="2025-03-06T09:08:00Z">
              <w:r w:rsidR="00017E92" w:rsidRPr="00017E92">
                <w:rPr>
                  <w:rFonts w:ascii="Calibri" w:hAnsi="Calibri"/>
                  <w:sz w:val="18"/>
                  <w:szCs w:val="22"/>
                </w:rPr>
                <w:t>70.4</w:t>
              </w:r>
            </w:ins>
            <w:r w:rsidR="00017E92" w:rsidRPr="001719B2">
              <w:rPr>
                <w:rFonts w:ascii="Calibri" w:hAnsi="Calibri"/>
                <w:sz w:val="18"/>
                <w:rPrChange w:id="206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7853C10" w14:textId="6A494C63" w:rsidR="00017E92" w:rsidRPr="001719B2" w:rsidRDefault="00017E92" w:rsidP="001719B2">
            <w:pPr>
              <w:keepNext/>
              <w:spacing w:after="60"/>
              <w:jc w:val="right"/>
              <w:rPr>
                <w:sz w:val="18"/>
                <w:rPrChange w:id="2063" w:author="Haziq Jamil" w:date="2025-03-06T17:08:00Z" w16du:dateUtc="2025-03-06T09:08:00Z">
                  <w:rPr/>
                </w:rPrChange>
              </w:rPr>
              <w:pPrChange w:id="2064" w:author="Haziq Jamil" w:date="2025-03-06T17:08:00Z" w16du:dateUtc="2025-03-06T09:08:00Z">
                <w:pPr>
                  <w:keepNext/>
                  <w:spacing w:after="0"/>
                  <w:jc w:val="right"/>
                </w:pPr>
              </w:pPrChange>
            </w:pPr>
            <w:r w:rsidRPr="001719B2">
              <w:rPr>
                <w:rFonts w:ascii="Calibri" w:hAnsi="Calibri"/>
                <w:sz w:val="18"/>
                <w:rPrChange w:id="2065" w:author="Haziq Jamil" w:date="2025-03-06T17:08:00Z" w16du:dateUtc="2025-03-06T09:08:00Z">
                  <w:rPr>
                    <w:rFonts w:ascii="Calibri" w:hAnsi="Calibri"/>
                    <w:sz w:val="20"/>
                  </w:rPr>
                </w:rPrChange>
              </w:rPr>
              <w:t>14.</w:t>
            </w:r>
            <w:del w:id="2066" w:author="Haziq Jamil" w:date="2025-03-06T17:08:00Z" w16du:dateUtc="2025-03-06T09:08:00Z">
              <w:r w:rsidR="00C5528A">
                <w:rPr>
                  <w:rFonts w:ascii="Calibri" w:hAnsi="Calibri"/>
                  <w:sz w:val="20"/>
                </w:rPr>
                <w:delText>4</w:delText>
              </w:r>
            </w:del>
            <w:ins w:id="2067" w:author="Haziq Jamil" w:date="2025-03-06T17:08:00Z" w16du:dateUtc="2025-03-06T09:08:00Z">
              <w:r w:rsidRPr="00017E92">
                <w:rPr>
                  <w:rFonts w:ascii="Calibri" w:hAnsi="Calibri"/>
                  <w:sz w:val="18"/>
                  <w:szCs w:val="22"/>
                </w:rPr>
                <w:t>5</w:t>
              </w:r>
            </w:ins>
            <w:r w:rsidRPr="001719B2">
              <w:rPr>
                <w:rFonts w:ascii="Calibri" w:hAnsi="Calibri"/>
                <w:sz w:val="18"/>
                <w:rPrChange w:id="2068"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D5DD57B" w14:textId="19045386" w:rsidR="00017E92" w:rsidRPr="001719B2" w:rsidRDefault="00017E92" w:rsidP="001719B2">
            <w:pPr>
              <w:keepNext/>
              <w:spacing w:after="60"/>
              <w:jc w:val="right"/>
              <w:rPr>
                <w:sz w:val="18"/>
                <w:rPrChange w:id="2069" w:author="Haziq Jamil" w:date="2025-03-06T17:08:00Z" w16du:dateUtc="2025-03-06T09:08:00Z">
                  <w:rPr/>
                </w:rPrChange>
              </w:rPr>
              <w:pPrChange w:id="2070" w:author="Haziq Jamil" w:date="2025-03-06T17:08:00Z" w16du:dateUtc="2025-03-06T09:08:00Z">
                <w:pPr>
                  <w:keepNext/>
                  <w:spacing w:after="0"/>
                  <w:jc w:val="right"/>
                </w:pPr>
              </w:pPrChange>
            </w:pPr>
            <w:r w:rsidRPr="001719B2">
              <w:rPr>
                <w:rFonts w:ascii="Calibri" w:hAnsi="Calibri"/>
                <w:sz w:val="18"/>
                <w:rPrChange w:id="2071" w:author="Haziq Jamil" w:date="2025-03-06T17:08:00Z" w16du:dateUtc="2025-03-06T09:08:00Z">
                  <w:rPr>
                    <w:rFonts w:ascii="Calibri" w:hAnsi="Calibri"/>
                    <w:sz w:val="20"/>
                  </w:rPr>
                </w:rPrChange>
              </w:rPr>
              <w:t>4.</w:t>
            </w:r>
            <w:del w:id="2072" w:author="Haziq Jamil" w:date="2025-03-06T17:08:00Z" w16du:dateUtc="2025-03-06T09:08:00Z">
              <w:r w:rsidR="00C5528A">
                <w:rPr>
                  <w:rFonts w:ascii="Calibri" w:hAnsi="Calibri"/>
                  <w:sz w:val="20"/>
                </w:rPr>
                <w:delText>6</w:delText>
              </w:r>
            </w:del>
            <w:ins w:id="2073" w:author="Haziq Jamil" w:date="2025-03-06T17:08:00Z" w16du:dateUtc="2025-03-06T09:08:00Z">
              <w:r w:rsidRPr="00017E92">
                <w:rPr>
                  <w:rFonts w:ascii="Calibri" w:hAnsi="Calibri"/>
                  <w:sz w:val="18"/>
                  <w:szCs w:val="22"/>
                </w:rPr>
                <w:t>5</w:t>
              </w:r>
            </w:ins>
            <w:r w:rsidRPr="001719B2">
              <w:rPr>
                <w:rFonts w:ascii="Calibri" w:hAnsi="Calibri"/>
                <w:sz w:val="18"/>
                <w:rPrChange w:id="2074"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3D394D8" w14:textId="77777777" w:rsidR="00017E92" w:rsidRPr="001719B2" w:rsidRDefault="00017E92" w:rsidP="001719B2">
            <w:pPr>
              <w:keepNext/>
              <w:spacing w:after="60"/>
              <w:jc w:val="center"/>
              <w:rPr>
                <w:sz w:val="18"/>
                <w:rPrChange w:id="2075" w:author="Haziq Jamil" w:date="2025-03-06T17:08:00Z" w16du:dateUtc="2025-03-06T09:08:00Z">
                  <w:rPr/>
                </w:rPrChange>
              </w:rPr>
              <w:pPrChange w:id="2076"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701EF0B" w14:textId="77777777" w:rsidR="00017E92" w:rsidRPr="001719B2" w:rsidRDefault="00017E92" w:rsidP="001719B2">
            <w:pPr>
              <w:keepNext/>
              <w:spacing w:after="60"/>
              <w:jc w:val="center"/>
              <w:rPr>
                <w:sz w:val="18"/>
                <w:rPrChange w:id="2077" w:author="Haziq Jamil" w:date="2025-03-06T17:08:00Z" w16du:dateUtc="2025-03-06T09:08:00Z">
                  <w:rPr/>
                </w:rPrChange>
              </w:rPr>
              <w:pPrChange w:id="2078" w:author="Haziq Jamil" w:date="2025-03-06T17:08:00Z" w16du:dateUtc="2025-03-06T09:08:00Z">
                <w:pPr>
                  <w:keepNext/>
                  <w:spacing w:after="0"/>
                  <w:jc w:val="center"/>
                </w:pPr>
              </w:pPrChange>
            </w:pPr>
            <w:r w:rsidRPr="001719B2">
              <w:rPr>
                <w:rFonts w:ascii="Apple Color Emoji" w:hAnsi="Apple Color Emoji"/>
                <w:sz w:val="18"/>
                <w:rPrChange w:id="2079"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03C6B44" w14:textId="77777777" w:rsidR="00017E92" w:rsidRPr="001719B2" w:rsidRDefault="00017E92" w:rsidP="001719B2">
            <w:pPr>
              <w:keepNext/>
              <w:spacing w:after="60"/>
              <w:jc w:val="center"/>
              <w:rPr>
                <w:sz w:val="18"/>
                <w:rPrChange w:id="2080" w:author="Haziq Jamil" w:date="2025-03-06T17:08:00Z" w16du:dateUtc="2025-03-06T09:08:00Z">
                  <w:rPr/>
                </w:rPrChange>
              </w:rPr>
              <w:pPrChange w:id="2081" w:author="Haziq Jamil" w:date="2025-03-06T17:08:00Z" w16du:dateUtc="2025-03-06T09:08:00Z">
                <w:pPr>
                  <w:keepNext/>
                  <w:spacing w:after="0"/>
                  <w:jc w:val="center"/>
                </w:pPr>
              </w:pPrChange>
            </w:pPr>
            <w:r w:rsidRPr="001719B2">
              <w:rPr>
                <w:rFonts w:ascii="Apple Color Emoji" w:hAnsi="Apple Color Emoji"/>
                <w:sz w:val="18"/>
                <w:rPrChange w:id="2082"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8EBC341" w14:textId="77777777" w:rsidR="00017E92" w:rsidRPr="001719B2" w:rsidRDefault="00017E92" w:rsidP="001719B2">
            <w:pPr>
              <w:keepNext/>
              <w:spacing w:after="60"/>
              <w:jc w:val="center"/>
              <w:rPr>
                <w:sz w:val="18"/>
                <w:rPrChange w:id="2083" w:author="Haziq Jamil" w:date="2025-03-06T17:08:00Z" w16du:dateUtc="2025-03-06T09:08:00Z">
                  <w:rPr/>
                </w:rPrChange>
              </w:rPr>
              <w:pPrChange w:id="2084" w:author="Haziq Jamil" w:date="2025-03-06T17:08:00Z" w16du:dateUtc="2025-03-06T09:08:00Z">
                <w:pPr>
                  <w:keepNext/>
                  <w:spacing w:after="0"/>
                  <w:jc w:val="center"/>
                </w:pPr>
              </w:pPrChange>
            </w:pPr>
          </w:p>
        </w:tc>
      </w:tr>
      <w:tr w:rsidR="00017E92" w:rsidRPr="00017E92" w14:paraId="4A3DE3C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A23A44" w14:textId="77777777" w:rsidR="00017E92" w:rsidRPr="001719B2" w:rsidRDefault="00017E92" w:rsidP="001719B2">
            <w:pPr>
              <w:keepNext/>
              <w:spacing w:after="60"/>
              <w:rPr>
                <w:sz w:val="18"/>
                <w:rPrChange w:id="2085" w:author="Haziq Jamil" w:date="2025-03-06T17:08:00Z" w16du:dateUtc="2025-03-06T09:08:00Z">
                  <w:rPr/>
                </w:rPrChange>
              </w:rPr>
              <w:pPrChange w:id="2086" w:author="Haziq Jamil" w:date="2025-03-06T17:08:00Z" w16du:dateUtc="2025-03-06T09:08:00Z">
                <w:pPr>
                  <w:keepNext/>
                  <w:spacing w:after="0"/>
                </w:pPr>
              </w:pPrChange>
            </w:pPr>
            <w:r w:rsidRPr="001719B2">
              <w:rPr>
                <w:rFonts w:ascii="Calibri" w:hAnsi="Calibri"/>
                <w:sz w:val="18"/>
                <w:rPrChange w:id="2087" w:author="Haziq Jamil" w:date="2025-03-06T17:08:00Z" w16du:dateUtc="2025-03-06T09:08:00Z">
                  <w:rPr>
                    <w:rFonts w:ascii="Calibri" w:hAnsi="Calibri"/>
                    <w:sz w:val="20"/>
                  </w:rPr>
                </w:rPrChange>
              </w:rPr>
              <w:t>2018</w:t>
            </w:r>
          </w:p>
        </w:tc>
        <w:tc>
          <w:tcPr>
            <w:tcW w:w="0" w:type="auto"/>
            <w:tcBorders>
              <w:top w:val="single" w:sz="0" w:space="0" w:color="D3D3D3"/>
              <w:left w:val="single" w:sz="0" w:space="0" w:color="D3D3D3"/>
              <w:bottom w:val="single" w:sz="0" w:space="0" w:color="D3D3D3"/>
              <w:right w:val="single" w:sz="0" w:space="0" w:color="D3D3D3"/>
            </w:tcBorders>
          </w:tcPr>
          <w:p w14:paraId="5FA232DF" w14:textId="56050230" w:rsidR="00017E92" w:rsidRPr="001719B2" w:rsidRDefault="00C5528A" w:rsidP="001719B2">
            <w:pPr>
              <w:keepNext/>
              <w:spacing w:after="60"/>
              <w:jc w:val="right"/>
              <w:rPr>
                <w:sz w:val="18"/>
                <w:rPrChange w:id="2088" w:author="Haziq Jamil" w:date="2025-03-06T17:08:00Z" w16du:dateUtc="2025-03-06T09:08:00Z">
                  <w:rPr/>
                </w:rPrChange>
              </w:rPr>
              <w:pPrChange w:id="2089" w:author="Haziq Jamil" w:date="2025-03-06T17:08:00Z" w16du:dateUtc="2025-03-06T09:08:00Z">
                <w:pPr>
                  <w:keepNext/>
                  <w:spacing w:after="0"/>
                  <w:jc w:val="right"/>
                </w:pPr>
              </w:pPrChange>
            </w:pPr>
            <w:del w:id="2090" w:author="Haziq Jamil" w:date="2025-03-06T17:08:00Z" w16du:dateUtc="2025-03-06T09:08:00Z">
              <w:r>
                <w:rPr>
                  <w:rFonts w:ascii="Calibri" w:hAnsi="Calibri"/>
                  <w:sz w:val="20"/>
                </w:rPr>
                <w:delText>2880</w:delText>
              </w:r>
            </w:del>
            <w:ins w:id="2091" w:author="Haziq Jamil" w:date="2025-03-06T17:08:00Z" w16du:dateUtc="2025-03-06T09:08:00Z">
              <w:r w:rsidR="00017E92" w:rsidRPr="00017E92">
                <w:rPr>
                  <w:rFonts w:ascii="Calibri" w:hAnsi="Calibri"/>
                  <w:sz w:val="18"/>
                  <w:szCs w:val="22"/>
                </w:rPr>
                <w:t>2646</w:t>
              </w:r>
            </w:ins>
          </w:p>
        </w:tc>
        <w:tc>
          <w:tcPr>
            <w:tcW w:w="0" w:type="auto"/>
            <w:tcBorders>
              <w:top w:val="single" w:sz="0" w:space="0" w:color="D3D3D3"/>
              <w:left w:val="single" w:sz="0" w:space="0" w:color="D3D3D3"/>
              <w:bottom w:val="single" w:sz="0" w:space="0" w:color="D3D3D3"/>
              <w:right w:val="single" w:sz="0" w:space="0" w:color="D3D3D3"/>
            </w:tcBorders>
          </w:tcPr>
          <w:p w14:paraId="6C866BB4" w14:textId="1931C25B" w:rsidR="00017E92" w:rsidRPr="001719B2" w:rsidRDefault="00C5528A" w:rsidP="001719B2">
            <w:pPr>
              <w:keepNext/>
              <w:spacing w:after="60"/>
              <w:jc w:val="right"/>
              <w:rPr>
                <w:sz w:val="18"/>
                <w:rPrChange w:id="2092" w:author="Haziq Jamil" w:date="2025-03-06T17:08:00Z" w16du:dateUtc="2025-03-06T09:08:00Z">
                  <w:rPr/>
                </w:rPrChange>
              </w:rPr>
              <w:pPrChange w:id="2093" w:author="Haziq Jamil" w:date="2025-03-06T17:08:00Z" w16du:dateUtc="2025-03-06T09:08:00Z">
                <w:pPr>
                  <w:keepNext/>
                  <w:spacing w:after="0"/>
                  <w:jc w:val="right"/>
                </w:pPr>
              </w:pPrChange>
            </w:pPr>
            <w:del w:id="2094" w:author="Haziq Jamil" w:date="2025-03-06T17:08:00Z" w16du:dateUtc="2025-03-06T09:08:00Z">
              <w:r>
                <w:rPr>
                  <w:rFonts w:ascii="Calibri" w:hAnsi="Calibri"/>
                  <w:sz w:val="20"/>
                </w:rPr>
                <w:delText>46.2</w:delText>
              </w:r>
            </w:del>
            <w:ins w:id="2095" w:author="Haziq Jamil" w:date="2025-03-06T17:08:00Z" w16du:dateUtc="2025-03-06T09:08:00Z">
              <w:r w:rsidR="00017E92" w:rsidRPr="00017E92">
                <w:rPr>
                  <w:rFonts w:ascii="Calibri" w:hAnsi="Calibri"/>
                  <w:sz w:val="18"/>
                  <w:szCs w:val="22"/>
                </w:rPr>
                <w:t>66.7</w:t>
              </w:r>
            </w:ins>
            <w:r w:rsidR="00017E92" w:rsidRPr="001719B2">
              <w:rPr>
                <w:rFonts w:ascii="Calibri" w:hAnsi="Calibri"/>
                <w:sz w:val="18"/>
                <w:rPrChange w:id="2096"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BDEB84C" w14:textId="24F9EB83" w:rsidR="00017E92" w:rsidRPr="001719B2" w:rsidRDefault="00017E92" w:rsidP="001719B2">
            <w:pPr>
              <w:keepNext/>
              <w:spacing w:after="60"/>
              <w:jc w:val="right"/>
              <w:rPr>
                <w:sz w:val="18"/>
                <w:rPrChange w:id="2097" w:author="Haziq Jamil" w:date="2025-03-06T17:08:00Z" w16du:dateUtc="2025-03-06T09:08:00Z">
                  <w:rPr/>
                </w:rPrChange>
              </w:rPr>
              <w:pPrChange w:id="2098" w:author="Haziq Jamil" w:date="2025-03-06T17:08:00Z" w16du:dateUtc="2025-03-06T09:08:00Z">
                <w:pPr>
                  <w:keepNext/>
                  <w:spacing w:after="0"/>
                  <w:jc w:val="right"/>
                </w:pPr>
              </w:pPrChange>
            </w:pPr>
            <w:r w:rsidRPr="001719B2">
              <w:rPr>
                <w:rFonts w:ascii="Calibri" w:hAnsi="Calibri"/>
                <w:sz w:val="18"/>
                <w:rPrChange w:id="2099" w:author="Haziq Jamil" w:date="2025-03-06T17:08:00Z" w16du:dateUtc="2025-03-06T09:08:00Z">
                  <w:rPr>
                    <w:rFonts w:ascii="Calibri" w:hAnsi="Calibri"/>
                    <w:sz w:val="20"/>
                  </w:rPr>
                </w:rPrChange>
              </w:rPr>
              <w:t>17.</w:t>
            </w:r>
            <w:del w:id="2100" w:author="Haziq Jamil" w:date="2025-03-06T17:08:00Z" w16du:dateUtc="2025-03-06T09:08:00Z">
              <w:r w:rsidR="00C5528A">
                <w:rPr>
                  <w:rFonts w:ascii="Calibri" w:hAnsi="Calibri"/>
                  <w:sz w:val="20"/>
                </w:rPr>
                <w:delText>8</w:delText>
              </w:r>
            </w:del>
            <w:ins w:id="2101" w:author="Haziq Jamil" w:date="2025-03-06T17:08:00Z" w16du:dateUtc="2025-03-06T09:08:00Z">
              <w:r w:rsidRPr="00017E92">
                <w:rPr>
                  <w:rFonts w:ascii="Calibri" w:hAnsi="Calibri"/>
                  <w:sz w:val="18"/>
                  <w:szCs w:val="22"/>
                </w:rPr>
                <w:t>6</w:t>
              </w:r>
            </w:ins>
            <w:r w:rsidRPr="001719B2">
              <w:rPr>
                <w:rFonts w:ascii="Calibri" w:hAnsi="Calibri"/>
                <w:sz w:val="18"/>
                <w:rPrChange w:id="210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A5128A2" w14:textId="77777777" w:rsidR="00017E92" w:rsidRPr="001719B2" w:rsidRDefault="00017E92" w:rsidP="001719B2">
            <w:pPr>
              <w:keepNext/>
              <w:spacing w:after="60"/>
              <w:jc w:val="right"/>
              <w:rPr>
                <w:sz w:val="18"/>
                <w:rPrChange w:id="2103" w:author="Haziq Jamil" w:date="2025-03-06T17:08:00Z" w16du:dateUtc="2025-03-06T09:08:00Z">
                  <w:rPr/>
                </w:rPrChange>
              </w:rPr>
              <w:pPrChange w:id="2104" w:author="Haziq Jamil" w:date="2025-03-06T17:08:00Z" w16du:dateUtc="2025-03-06T09:08:00Z">
                <w:pPr>
                  <w:keepNext/>
                  <w:spacing w:after="0"/>
                  <w:jc w:val="right"/>
                </w:pPr>
              </w:pPrChange>
            </w:pPr>
            <w:r w:rsidRPr="001719B2">
              <w:rPr>
                <w:rFonts w:ascii="Calibri" w:hAnsi="Calibri"/>
                <w:sz w:val="18"/>
                <w:rPrChange w:id="2105"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6908D6C" w14:textId="77777777" w:rsidR="00017E92" w:rsidRPr="001719B2" w:rsidRDefault="00017E92" w:rsidP="001719B2">
            <w:pPr>
              <w:keepNext/>
              <w:spacing w:after="60"/>
              <w:jc w:val="center"/>
              <w:rPr>
                <w:sz w:val="18"/>
                <w:rPrChange w:id="2106" w:author="Haziq Jamil" w:date="2025-03-06T17:08:00Z" w16du:dateUtc="2025-03-06T09:08:00Z">
                  <w:rPr/>
                </w:rPrChange>
              </w:rPr>
              <w:pPrChange w:id="210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28E0F0B" w14:textId="77777777" w:rsidR="00017E92" w:rsidRPr="001719B2" w:rsidRDefault="00017E92" w:rsidP="001719B2">
            <w:pPr>
              <w:keepNext/>
              <w:spacing w:after="60"/>
              <w:jc w:val="center"/>
              <w:rPr>
                <w:sz w:val="18"/>
                <w:rPrChange w:id="2108" w:author="Haziq Jamil" w:date="2025-03-06T17:08:00Z" w16du:dateUtc="2025-03-06T09:08:00Z">
                  <w:rPr/>
                </w:rPrChange>
              </w:rPr>
              <w:pPrChange w:id="210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EE41CA5" w14:textId="77777777" w:rsidR="00017E92" w:rsidRPr="001719B2" w:rsidRDefault="00017E92" w:rsidP="001719B2">
            <w:pPr>
              <w:keepNext/>
              <w:spacing w:after="60"/>
              <w:jc w:val="center"/>
              <w:rPr>
                <w:sz w:val="18"/>
                <w:rPrChange w:id="2110" w:author="Haziq Jamil" w:date="2025-03-06T17:08:00Z" w16du:dateUtc="2025-03-06T09:08:00Z">
                  <w:rPr/>
                </w:rPrChange>
              </w:rPr>
              <w:pPrChange w:id="2111" w:author="Haziq Jamil" w:date="2025-03-06T17:08:00Z" w16du:dateUtc="2025-03-06T09:08:00Z">
                <w:pPr>
                  <w:keepNext/>
                  <w:spacing w:after="0"/>
                  <w:jc w:val="center"/>
                </w:pPr>
              </w:pPrChange>
            </w:pPr>
            <w:r w:rsidRPr="001719B2">
              <w:rPr>
                <w:rFonts w:ascii="Apple Color Emoji" w:hAnsi="Apple Color Emoji"/>
                <w:sz w:val="18"/>
                <w:rPrChange w:id="2112"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02BC554" w14:textId="77777777" w:rsidR="00017E92" w:rsidRPr="001719B2" w:rsidRDefault="00017E92" w:rsidP="001719B2">
            <w:pPr>
              <w:keepNext/>
              <w:spacing w:after="60"/>
              <w:jc w:val="center"/>
              <w:rPr>
                <w:sz w:val="18"/>
                <w:rPrChange w:id="2113" w:author="Haziq Jamil" w:date="2025-03-06T17:08:00Z" w16du:dateUtc="2025-03-06T09:08:00Z">
                  <w:rPr/>
                </w:rPrChange>
              </w:rPr>
              <w:pPrChange w:id="2114" w:author="Haziq Jamil" w:date="2025-03-06T17:08:00Z" w16du:dateUtc="2025-03-06T09:08:00Z">
                <w:pPr>
                  <w:keepNext/>
                  <w:spacing w:after="0"/>
                  <w:jc w:val="center"/>
                </w:pPr>
              </w:pPrChange>
            </w:pPr>
          </w:p>
        </w:tc>
      </w:tr>
      <w:tr w:rsidR="00017E92" w:rsidRPr="00017E92" w14:paraId="0A28FBB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764D0" w14:textId="77777777" w:rsidR="00017E92" w:rsidRPr="001719B2" w:rsidRDefault="00017E92" w:rsidP="001719B2">
            <w:pPr>
              <w:keepNext/>
              <w:spacing w:after="60"/>
              <w:rPr>
                <w:sz w:val="18"/>
                <w:rPrChange w:id="2115" w:author="Haziq Jamil" w:date="2025-03-06T17:08:00Z" w16du:dateUtc="2025-03-06T09:08:00Z">
                  <w:rPr/>
                </w:rPrChange>
              </w:rPr>
              <w:pPrChange w:id="2116" w:author="Haziq Jamil" w:date="2025-03-06T17:08:00Z" w16du:dateUtc="2025-03-06T09:08:00Z">
                <w:pPr>
                  <w:keepNext/>
                  <w:spacing w:after="0"/>
                </w:pPr>
              </w:pPrChange>
            </w:pPr>
            <w:r w:rsidRPr="001719B2">
              <w:rPr>
                <w:rFonts w:ascii="Calibri" w:hAnsi="Calibri"/>
                <w:sz w:val="18"/>
                <w:rPrChange w:id="2117" w:author="Haziq Jamil" w:date="2025-03-06T17:08:00Z" w16du:dateUtc="2025-03-06T09:08:00Z">
                  <w:rPr>
                    <w:rFonts w:ascii="Calibri" w:hAnsi="Calibri"/>
                    <w:sz w:val="20"/>
                  </w:rPr>
                </w:rPrChange>
              </w:rPr>
              <w:t>2019</w:t>
            </w:r>
          </w:p>
        </w:tc>
        <w:tc>
          <w:tcPr>
            <w:tcW w:w="0" w:type="auto"/>
            <w:tcBorders>
              <w:top w:val="single" w:sz="0" w:space="0" w:color="D3D3D3"/>
              <w:left w:val="single" w:sz="0" w:space="0" w:color="D3D3D3"/>
              <w:bottom w:val="single" w:sz="0" w:space="0" w:color="D3D3D3"/>
              <w:right w:val="single" w:sz="0" w:space="0" w:color="D3D3D3"/>
            </w:tcBorders>
          </w:tcPr>
          <w:p w14:paraId="0AC36984" w14:textId="22CCBAE3" w:rsidR="00017E92" w:rsidRPr="001719B2" w:rsidRDefault="00C5528A" w:rsidP="001719B2">
            <w:pPr>
              <w:keepNext/>
              <w:spacing w:after="60"/>
              <w:jc w:val="right"/>
              <w:rPr>
                <w:sz w:val="18"/>
                <w:rPrChange w:id="2118" w:author="Haziq Jamil" w:date="2025-03-06T17:08:00Z" w16du:dateUtc="2025-03-06T09:08:00Z">
                  <w:rPr/>
                </w:rPrChange>
              </w:rPr>
              <w:pPrChange w:id="2119" w:author="Haziq Jamil" w:date="2025-03-06T17:08:00Z" w16du:dateUtc="2025-03-06T09:08:00Z">
                <w:pPr>
                  <w:keepNext/>
                  <w:spacing w:after="0"/>
                  <w:jc w:val="right"/>
                </w:pPr>
              </w:pPrChange>
            </w:pPr>
            <w:del w:id="2120" w:author="Haziq Jamil" w:date="2025-03-06T17:08:00Z" w16du:dateUtc="2025-03-06T09:08:00Z">
              <w:r>
                <w:rPr>
                  <w:rFonts w:ascii="Calibri" w:hAnsi="Calibri"/>
                  <w:sz w:val="20"/>
                </w:rPr>
                <w:delText>3596</w:delText>
              </w:r>
            </w:del>
            <w:ins w:id="2121" w:author="Haziq Jamil" w:date="2025-03-06T17:08:00Z" w16du:dateUtc="2025-03-06T09:08:00Z">
              <w:r w:rsidR="00017E92" w:rsidRPr="00017E92">
                <w:rPr>
                  <w:rFonts w:ascii="Calibri" w:hAnsi="Calibri"/>
                  <w:sz w:val="18"/>
                  <w:szCs w:val="22"/>
                </w:rPr>
                <w:t>3586</w:t>
              </w:r>
            </w:ins>
          </w:p>
        </w:tc>
        <w:tc>
          <w:tcPr>
            <w:tcW w:w="0" w:type="auto"/>
            <w:tcBorders>
              <w:top w:val="single" w:sz="0" w:space="0" w:color="D3D3D3"/>
              <w:left w:val="single" w:sz="0" w:space="0" w:color="D3D3D3"/>
              <w:bottom w:val="single" w:sz="0" w:space="0" w:color="D3D3D3"/>
              <w:right w:val="single" w:sz="0" w:space="0" w:color="D3D3D3"/>
            </w:tcBorders>
          </w:tcPr>
          <w:p w14:paraId="05B39A4A" w14:textId="232A5615" w:rsidR="00017E92" w:rsidRPr="001719B2" w:rsidRDefault="00C5528A" w:rsidP="001719B2">
            <w:pPr>
              <w:keepNext/>
              <w:spacing w:after="60"/>
              <w:jc w:val="right"/>
              <w:rPr>
                <w:sz w:val="18"/>
                <w:rPrChange w:id="2122" w:author="Haziq Jamil" w:date="2025-03-06T17:08:00Z" w16du:dateUtc="2025-03-06T09:08:00Z">
                  <w:rPr/>
                </w:rPrChange>
              </w:rPr>
              <w:pPrChange w:id="2123" w:author="Haziq Jamil" w:date="2025-03-06T17:08:00Z" w16du:dateUtc="2025-03-06T09:08:00Z">
                <w:pPr>
                  <w:keepNext/>
                  <w:spacing w:after="0"/>
                  <w:jc w:val="right"/>
                </w:pPr>
              </w:pPrChange>
            </w:pPr>
            <w:del w:id="2124" w:author="Haziq Jamil" w:date="2025-03-06T17:08:00Z" w16du:dateUtc="2025-03-06T09:08:00Z">
              <w:r>
                <w:rPr>
                  <w:rFonts w:ascii="Calibri" w:hAnsi="Calibri"/>
                  <w:sz w:val="20"/>
                </w:rPr>
                <w:delText>43.6</w:delText>
              </w:r>
            </w:del>
            <w:ins w:id="2125" w:author="Haziq Jamil" w:date="2025-03-06T17:08:00Z" w16du:dateUtc="2025-03-06T09:08:00Z">
              <w:r w:rsidR="00017E92" w:rsidRPr="00017E92">
                <w:rPr>
                  <w:rFonts w:ascii="Calibri" w:hAnsi="Calibri"/>
                  <w:sz w:val="18"/>
                  <w:szCs w:val="22"/>
                </w:rPr>
                <w:t>63.0</w:t>
              </w:r>
            </w:ins>
            <w:r w:rsidR="00017E92" w:rsidRPr="001719B2">
              <w:rPr>
                <w:rFonts w:ascii="Calibri" w:hAnsi="Calibri"/>
                <w:sz w:val="18"/>
                <w:rPrChange w:id="2126"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632B83D" w14:textId="77777777" w:rsidR="00017E92" w:rsidRPr="001719B2" w:rsidRDefault="00017E92" w:rsidP="001719B2">
            <w:pPr>
              <w:keepNext/>
              <w:spacing w:after="60"/>
              <w:jc w:val="right"/>
              <w:rPr>
                <w:sz w:val="18"/>
                <w:rPrChange w:id="2127" w:author="Haziq Jamil" w:date="2025-03-06T17:08:00Z" w16du:dateUtc="2025-03-06T09:08:00Z">
                  <w:rPr/>
                </w:rPrChange>
              </w:rPr>
              <w:pPrChange w:id="2128" w:author="Haziq Jamil" w:date="2025-03-06T17:08:00Z" w16du:dateUtc="2025-03-06T09:08:00Z">
                <w:pPr>
                  <w:keepNext/>
                  <w:spacing w:after="0"/>
                  <w:jc w:val="right"/>
                </w:pPr>
              </w:pPrChange>
            </w:pPr>
            <w:r w:rsidRPr="001719B2">
              <w:rPr>
                <w:rFonts w:ascii="Calibri" w:hAnsi="Calibri"/>
                <w:sz w:val="18"/>
                <w:rPrChange w:id="2129" w:author="Haziq Jamil" w:date="2025-03-06T17:08:00Z" w16du:dateUtc="2025-03-06T09:08:00Z">
                  <w:rPr>
                    <w:rFonts w:ascii="Calibri" w:hAnsi="Calibri"/>
                    <w:sz w:val="20"/>
                  </w:rPr>
                </w:rPrChange>
              </w:rPr>
              <w:t>15.9%</w:t>
            </w:r>
          </w:p>
        </w:tc>
        <w:tc>
          <w:tcPr>
            <w:tcW w:w="0" w:type="auto"/>
            <w:tcBorders>
              <w:top w:val="single" w:sz="0" w:space="0" w:color="D3D3D3"/>
              <w:left w:val="single" w:sz="0" w:space="0" w:color="D3D3D3"/>
              <w:bottom w:val="single" w:sz="0" w:space="0" w:color="D3D3D3"/>
              <w:right w:val="single" w:sz="0" w:space="0" w:color="D3D3D3"/>
            </w:tcBorders>
          </w:tcPr>
          <w:p w14:paraId="72D2CE34" w14:textId="77777777" w:rsidR="00017E92" w:rsidRPr="001719B2" w:rsidRDefault="00017E92" w:rsidP="001719B2">
            <w:pPr>
              <w:keepNext/>
              <w:spacing w:after="60"/>
              <w:jc w:val="right"/>
              <w:rPr>
                <w:sz w:val="18"/>
                <w:rPrChange w:id="2130" w:author="Haziq Jamil" w:date="2025-03-06T17:08:00Z" w16du:dateUtc="2025-03-06T09:08:00Z">
                  <w:rPr/>
                </w:rPrChange>
              </w:rPr>
              <w:pPrChange w:id="2131" w:author="Haziq Jamil" w:date="2025-03-06T17:08:00Z" w16du:dateUtc="2025-03-06T09:08:00Z">
                <w:pPr>
                  <w:keepNext/>
                  <w:spacing w:after="0"/>
                  <w:jc w:val="right"/>
                </w:pPr>
              </w:pPrChange>
            </w:pPr>
            <w:r w:rsidRPr="001719B2">
              <w:rPr>
                <w:rFonts w:ascii="Calibri" w:hAnsi="Calibri"/>
                <w:sz w:val="18"/>
                <w:rPrChange w:id="2132"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1C3D9D20" w14:textId="77777777" w:rsidR="00017E92" w:rsidRPr="001719B2" w:rsidRDefault="00017E92" w:rsidP="001719B2">
            <w:pPr>
              <w:keepNext/>
              <w:spacing w:after="60"/>
              <w:jc w:val="center"/>
              <w:rPr>
                <w:sz w:val="18"/>
                <w:rPrChange w:id="2133" w:author="Haziq Jamil" w:date="2025-03-06T17:08:00Z" w16du:dateUtc="2025-03-06T09:08:00Z">
                  <w:rPr/>
                </w:rPrChange>
              </w:rPr>
              <w:pPrChange w:id="2134"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2C18E40" w14:textId="77777777" w:rsidR="00017E92" w:rsidRPr="001719B2" w:rsidRDefault="00017E92" w:rsidP="001719B2">
            <w:pPr>
              <w:keepNext/>
              <w:spacing w:after="60"/>
              <w:jc w:val="center"/>
              <w:rPr>
                <w:sz w:val="18"/>
                <w:rPrChange w:id="2135" w:author="Haziq Jamil" w:date="2025-03-06T17:08:00Z" w16du:dateUtc="2025-03-06T09:08:00Z">
                  <w:rPr/>
                </w:rPrChange>
              </w:rPr>
              <w:pPrChange w:id="2136"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67AD483" w14:textId="77777777" w:rsidR="00017E92" w:rsidRPr="001719B2" w:rsidRDefault="00017E92" w:rsidP="001719B2">
            <w:pPr>
              <w:keepNext/>
              <w:spacing w:after="60"/>
              <w:jc w:val="center"/>
              <w:rPr>
                <w:sz w:val="18"/>
                <w:rPrChange w:id="2137" w:author="Haziq Jamil" w:date="2025-03-06T17:08:00Z" w16du:dateUtc="2025-03-06T09:08:00Z">
                  <w:rPr/>
                </w:rPrChange>
              </w:rPr>
              <w:pPrChange w:id="2138" w:author="Haziq Jamil" w:date="2025-03-06T17:08:00Z" w16du:dateUtc="2025-03-06T09:08:00Z">
                <w:pPr>
                  <w:keepNext/>
                  <w:spacing w:after="0"/>
                  <w:jc w:val="center"/>
                </w:pPr>
              </w:pPrChange>
            </w:pPr>
            <w:r w:rsidRPr="001719B2">
              <w:rPr>
                <w:rFonts w:ascii="Apple Color Emoji" w:hAnsi="Apple Color Emoji"/>
                <w:sz w:val="18"/>
                <w:rPrChange w:id="2139"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1378653" w14:textId="77777777" w:rsidR="00017E92" w:rsidRPr="001719B2" w:rsidRDefault="00017E92" w:rsidP="001719B2">
            <w:pPr>
              <w:keepNext/>
              <w:spacing w:after="60"/>
              <w:jc w:val="center"/>
              <w:rPr>
                <w:sz w:val="18"/>
                <w:rPrChange w:id="2140" w:author="Haziq Jamil" w:date="2025-03-06T17:08:00Z" w16du:dateUtc="2025-03-06T09:08:00Z">
                  <w:rPr/>
                </w:rPrChange>
              </w:rPr>
              <w:pPrChange w:id="2141" w:author="Haziq Jamil" w:date="2025-03-06T17:08:00Z" w16du:dateUtc="2025-03-06T09:08:00Z">
                <w:pPr>
                  <w:keepNext/>
                  <w:spacing w:after="0"/>
                  <w:jc w:val="center"/>
                </w:pPr>
              </w:pPrChange>
            </w:pPr>
          </w:p>
        </w:tc>
      </w:tr>
      <w:tr w:rsidR="00017E92" w:rsidRPr="00017E92" w14:paraId="26D4FDB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4E567A" w14:textId="77777777" w:rsidR="00017E92" w:rsidRPr="001719B2" w:rsidRDefault="00017E92" w:rsidP="001719B2">
            <w:pPr>
              <w:keepNext/>
              <w:spacing w:after="60"/>
              <w:rPr>
                <w:sz w:val="18"/>
                <w:rPrChange w:id="2142" w:author="Haziq Jamil" w:date="2025-03-06T17:08:00Z" w16du:dateUtc="2025-03-06T09:08:00Z">
                  <w:rPr/>
                </w:rPrChange>
              </w:rPr>
              <w:pPrChange w:id="2143" w:author="Haziq Jamil" w:date="2025-03-06T17:08:00Z" w16du:dateUtc="2025-03-06T09:08:00Z">
                <w:pPr>
                  <w:keepNext/>
                  <w:spacing w:after="0"/>
                </w:pPr>
              </w:pPrChange>
            </w:pPr>
            <w:r w:rsidRPr="001719B2">
              <w:rPr>
                <w:rFonts w:ascii="Calibri" w:hAnsi="Calibri"/>
                <w:sz w:val="18"/>
                <w:rPrChange w:id="2144" w:author="Haziq Jamil" w:date="2025-03-06T17:08:00Z" w16du:dateUtc="2025-03-06T09:08:00Z">
                  <w:rPr>
                    <w:rFonts w:ascii="Calibri" w:hAnsi="Calibri"/>
                    <w:sz w:val="20"/>
                  </w:rPr>
                </w:rPrChange>
              </w:rPr>
              <w:t>2020</w:t>
            </w:r>
          </w:p>
        </w:tc>
        <w:tc>
          <w:tcPr>
            <w:tcW w:w="0" w:type="auto"/>
            <w:tcBorders>
              <w:top w:val="single" w:sz="0" w:space="0" w:color="D3D3D3"/>
              <w:left w:val="single" w:sz="0" w:space="0" w:color="D3D3D3"/>
              <w:bottom w:val="single" w:sz="0" w:space="0" w:color="D3D3D3"/>
              <w:right w:val="single" w:sz="0" w:space="0" w:color="D3D3D3"/>
            </w:tcBorders>
          </w:tcPr>
          <w:p w14:paraId="155877D7" w14:textId="2A351F46" w:rsidR="00017E92" w:rsidRPr="001719B2" w:rsidRDefault="00C5528A" w:rsidP="001719B2">
            <w:pPr>
              <w:keepNext/>
              <w:spacing w:after="60"/>
              <w:jc w:val="right"/>
              <w:rPr>
                <w:sz w:val="18"/>
                <w:rPrChange w:id="2145" w:author="Haziq Jamil" w:date="2025-03-06T17:08:00Z" w16du:dateUtc="2025-03-06T09:08:00Z">
                  <w:rPr/>
                </w:rPrChange>
              </w:rPr>
              <w:pPrChange w:id="2146" w:author="Haziq Jamil" w:date="2025-03-06T17:08:00Z" w16du:dateUtc="2025-03-06T09:08:00Z">
                <w:pPr>
                  <w:keepNext/>
                  <w:spacing w:after="0"/>
                  <w:jc w:val="right"/>
                </w:pPr>
              </w:pPrChange>
            </w:pPr>
            <w:del w:id="2147" w:author="Haziq Jamil" w:date="2025-03-06T17:08:00Z" w16du:dateUtc="2025-03-06T09:08:00Z">
              <w:r>
                <w:rPr>
                  <w:rFonts w:ascii="Calibri" w:hAnsi="Calibri"/>
                  <w:sz w:val="20"/>
                </w:rPr>
                <w:delText>1397</w:delText>
              </w:r>
            </w:del>
            <w:ins w:id="2148" w:author="Haziq Jamil" w:date="2025-03-06T17:08:00Z" w16du:dateUtc="2025-03-06T09:08:00Z">
              <w:r w:rsidR="00017E92" w:rsidRPr="00017E92">
                <w:rPr>
                  <w:rFonts w:ascii="Calibri" w:hAnsi="Calibri"/>
                  <w:sz w:val="18"/>
                  <w:szCs w:val="22"/>
                </w:rPr>
                <w:t>1363</w:t>
              </w:r>
            </w:ins>
          </w:p>
        </w:tc>
        <w:tc>
          <w:tcPr>
            <w:tcW w:w="0" w:type="auto"/>
            <w:tcBorders>
              <w:top w:val="single" w:sz="0" w:space="0" w:color="D3D3D3"/>
              <w:left w:val="single" w:sz="0" w:space="0" w:color="D3D3D3"/>
              <w:bottom w:val="single" w:sz="0" w:space="0" w:color="D3D3D3"/>
              <w:right w:val="single" w:sz="0" w:space="0" w:color="D3D3D3"/>
            </w:tcBorders>
          </w:tcPr>
          <w:p w14:paraId="7DFA2DB2" w14:textId="52FD8A62" w:rsidR="00017E92" w:rsidRPr="001719B2" w:rsidRDefault="00C5528A" w:rsidP="001719B2">
            <w:pPr>
              <w:keepNext/>
              <w:spacing w:after="60"/>
              <w:jc w:val="right"/>
              <w:rPr>
                <w:sz w:val="18"/>
                <w:rPrChange w:id="2149" w:author="Haziq Jamil" w:date="2025-03-06T17:08:00Z" w16du:dateUtc="2025-03-06T09:08:00Z">
                  <w:rPr/>
                </w:rPrChange>
              </w:rPr>
              <w:pPrChange w:id="2150" w:author="Haziq Jamil" w:date="2025-03-06T17:08:00Z" w16du:dateUtc="2025-03-06T09:08:00Z">
                <w:pPr>
                  <w:keepNext/>
                  <w:spacing w:after="0"/>
                  <w:jc w:val="right"/>
                </w:pPr>
              </w:pPrChange>
            </w:pPr>
            <w:del w:id="2151" w:author="Haziq Jamil" w:date="2025-03-06T17:08:00Z" w16du:dateUtc="2025-03-06T09:08:00Z">
              <w:r>
                <w:rPr>
                  <w:rFonts w:ascii="Calibri" w:hAnsi="Calibri"/>
                  <w:sz w:val="20"/>
                </w:rPr>
                <w:delText>46.2</w:delText>
              </w:r>
            </w:del>
            <w:ins w:id="2152" w:author="Haziq Jamil" w:date="2025-03-06T17:08:00Z" w16du:dateUtc="2025-03-06T09:08:00Z">
              <w:r w:rsidR="00017E92" w:rsidRPr="00017E92">
                <w:rPr>
                  <w:rFonts w:ascii="Calibri" w:hAnsi="Calibri"/>
                  <w:sz w:val="18"/>
                  <w:szCs w:val="22"/>
                </w:rPr>
                <w:t>66.7</w:t>
              </w:r>
            </w:ins>
            <w:r w:rsidR="00017E92" w:rsidRPr="001719B2">
              <w:rPr>
                <w:rFonts w:ascii="Calibri" w:hAnsi="Calibri"/>
                <w:sz w:val="18"/>
                <w:rPrChange w:id="2153"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1B80785" w14:textId="63B2B627" w:rsidR="00017E92" w:rsidRPr="001719B2" w:rsidRDefault="00017E92" w:rsidP="001719B2">
            <w:pPr>
              <w:keepNext/>
              <w:spacing w:after="60"/>
              <w:jc w:val="right"/>
              <w:rPr>
                <w:sz w:val="18"/>
                <w:rPrChange w:id="2154" w:author="Haziq Jamil" w:date="2025-03-06T17:08:00Z" w16du:dateUtc="2025-03-06T09:08:00Z">
                  <w:rPr/>
                </w:rPrChange>
              </w:rPr>
              <w:pPrChange w:id="2155" w:author="Haziq Jamil" w:date="2025-03-06T17:08:00Z" w16du:dateUtc="2025-03-06T09:08:00Z">
                <w:pPr>
                  <w:keepNext/>
                  <w:spacing w:after="0"/>
                  <w:jc w:val="right"/>
                </w:pPr>
              </w:pPrChange>
            </w:pPr>
            <w:r w:rsidRPr="001719B2">
              <w:rPr>
                <w:rFonts w:ascii="Calibri" w:hAnsi="Calibri"/>
                <w:sz w:val="18"/>
                <w:rPrChange w:id="2156" w:author="Haziq Jamil" w:date="2025-03-06T17:08:00Z" w16du:dateUtc="2025-03-06T09:08:00Z">
                  <w:rPr>
                    <w:rFonts w:ascii="Calibri" w:hAnsi="Calibri"/>
                    <w:sz w:val="20"/>
                  </w:rPr>
                </w:rPrChange>
              </w:rPr>
              <w:t>10.</w:t>
            </w:r>
            <w:del w:id="2157" w:author="Haziq Jamil" w:date="2025-03-06T17:08:00Z" w16du:dateUtc="2025-03-06T09:08:00Z">
              <w:r w:rsidR="00C5528A">
                <w:rPr>
                  <w:rFonts w:ascii="Calibri" w:hAnsi="Calibri"/>
                  <w:sz w:val="20"/>
                </w:rPr>
                <w:delText>2</w:delText>
              </w:r>
            </w:del>
            <w:ins w:id="2158" w:author="Haziq Jamil" w:date="2025-03-06T17:08:00Z" w16du:dateUtc="2025-03-06T09:08:00Z">
              <w:r w:rsidRPr="00017E92">
                <w:rPr>
                  <w:rFonts w:ascii="Calibri" w:hAnsi="Calibri"/>
                  <w:sz w:val="18"/>
                  <w:szCs w:val="22"/>
                </w:rPr>
                <w:t>4</w:t>
              </w:r>
            </w:ins>
            <w:r w:rsidRPr="001719B2">
              <w:rPr>
                <w:rFonts w:ascii="Calibri" w:hAnsi="Calibri"/>
                <w:sz w:val="18"/>
                <w:rPrChange w:id="2159"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C05248E" w14:textId="77777777" w:rsidR="00017E92" w:rsidRPr="001719B2" w:rsidRDefault="00017E92" w:rsidP="001719B2">
            <w:pPr>
              <w:keepNext/>
              <w:spacing w:after="60"/>
              <w:jc w:val="right"/>
              <w:rPr>
                <w:sz w:val="18"/>
                <w:rPrChange w:id="2160" w:author="Haziq Jamil" w:date="2025-03-06T17:08:00Z" w16du:dateUtc="2025-03-06T09:08:00Z">
                  <w:rPr/>
                </w:rPrChange>
              </w:rPr>
              <w:pPrChange w:id="2161" w:author="Haziq Jamil" w:date="2025-03-06T17:08:00Z" w16du:dateUtc="2025-03-06T09:08:00Z">
                <w:pPr>
                  <w:keepNext/>
                  <w:spacing w:after="0"/>
                  <w:jc w:val="right"/>
                </w:pPr>
              </w:pPrChange>
            </w:pPr>
            <w:r w:rsidRPr="001719B2">
              <w:rPr>
                <w:rFonts w:ascii="Calibri" w:hAnsi="Calibri"/>
                <w:sz w:val="18"/>
                <w:rPrChange w:id="2162"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3C5807A6" w14:textId="77777777" w:rsidR="00017E92" w:rsidRPr="001719B2" w:rsidRDefault="00017E92" w:rsidP="001719B2">
            <w:pPr>
              <w:keepNext/>
              <w:spacing w:after="60"/>
              <w:jc w:val="center"/>
              <w:rPr>
                <w:sz w:val="18"/>
                <w:rPrChange w:id="2163" w:author="Haziq Jamil" w:date="2025-03-06T17:08:00Z" w16du:dateUtc="2025-03-06T09:08:00Z">
                  <w:rPr/>
                </w:rPrChange>
              </w:rPr>
              <w:pPrChange w:id="2164"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82A2E49" w14:textId="77777777" w:rsidR="00017E92" w:rsidRPr="001719B2" w:rsidRDefault="00017E92" w:rsidP="001719B2">
            <w:pPr>
              <w:keepNext/>
              <w:spacing w:after="60"/>
              <w:jc w:val="center"/>
              <w:rPr>
                <w:sz w:val="18"/>
                <w:rPrChange w:id="2165" w:author="Haziq Jamil" w:date="2025-03-06T17:08:00Z" w16du:dateUtc="2025-03-06T09:08:00Z">
                  <w:rPr/>
                </w:rPrChange>
              </w:rPr>
              <w:pPrChange w:id="2166"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53E598C" w14:textId="77777777" w:rsidR="00017E92" w:rsidRPr="001719B2" w:rsidRDefault="00017E92" w:rsidP="001719B2">
            <w:pPr>
              <w:keepNext/>
              <w:spacing w:after="60"/>
              <w:jc w:val="center"/>
              <w:rPr>
                <w:sz w:val="18"/>
                <w:rPrChange w:id="2167" w:author="Haziq Jamil" w:date="2025-03-06T17:08:00Z" w16du:dateUtc="2025-03-06T09:08:00Z">
                  <w:rPr/>
                </w:rPrChange>
              </w:rPr>
              <w:pPrChange w:id="2168" w:author="Haziq Jamil" w:date="2025-03-06T17:08:00Z" w16du:dateUtc="2025-03-06T09:08:00Z">
                <w:pPr>
                  <w:keepNext/>
                  <w:spacing w:after="0"/>
                  <w:jc w:val="center"/>
                </w:pPr>
              </w:pPrChange>
            </w:pPr>
            <w:r w:rsidRPr="001719B2">
              <w:rPr>
                <w:rFonts w:ascii="Apple Color Emoji" w:hAnsi="Apple Color Emoji"/>
                <w:sz w:val="18"/>
                <w:rPrChange w:id="2169"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3FE1E15" w14:textId="77777777" w:rsidR="00017E92" w:rsidRPr="001719B2" w:rsidRDefault="00017E92" w:rsidP="001719B2">
            <w:pPr>
              <w:keepNext/>
              <w:spacing w:after="60"/>
              <w:jc w:val="center"/>
              <w:rPr>
                <w:sz w:val="18"/>
                <w:rPrChange w:id="2170" w:author="Haziq Jamil" w:date="2025-03-06T17:08:00Z" w16du:dateUtc="2025-03-06T09:08:00Z">
                  <w:rPr/>
                </w:rPrChange>
              </w:rPr>
              <w:pPrChange w:id="2171" w:author="Haziq Jamil" w:date="2025-03-06T17:08:00Z" w16du:dateUtc="2025-03-06T09:08:00Z">
                <w:pPr>
                  <w:keepNext/>
                  <w:spacing w:after="0"/>
                  <w:jc w:val="center"/>
                </w:pPr>
              </w:pPrChange>
            </w:pPr>
            <w:r w:rsidRPr="001719B2">
              <w:rPr>
                <w:rFonts w:ascii="Apple Color Emoji" w:hAnsi="Apple Color Emoji"/>
                <w:sz w:val="18"/>
                <w:rPrChange w:id="2172" w:author="Haziq Jamil" w:date="2025-03-06T17:08:00Z" w16du:dateUtc="2025-03-06T09:08:00Z">
                  <w:rPr>
                    <w:rFonts w:ascii="Apple Color Emoji" w:hAnsi="Apple Color Emoji"/>
                    <w:sz w:val="20"/>
                  </w:rPr>
                </w:rPrChange>
              </w:rPr>
              <w:t>✔</w:t>
            </w:r>
          </w:p>
        </w:tc>
      </w:tr>
      <w:tr w:rsidR="00017E92" w:rsidRPr="00017E92" w14:paraId="0402F70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17545D" w14:textId="77777777" w:rsidR="00017E92" w:rsidRPr="001719B2" w:rsidRDefault="00017E92" w:rsidP="001719B2">
            <w:pPr>
              <w:keepNext/>
              <w:spacing w:after="60"/>
              <w:rPr>
                <w:sz w:val="18"/>
                <w:rPrChange w:id="2173" w:author="Haziq Jamil" w:date="2025-03-06T17:08:00Z" w16du:dateUtc="2025-03-06T09:08:00Z">
                  <w:rPr/>
                </w:rPrChange>
              </w:rPr>
              <w:pPrChange w:id="2174" w:author="Haziq Jamil" w:date="2025-03-06T17:08:00Z" w16du:dateUtc="2025-03-06T09:08:00Z">
                <w:pPr>
                  <w:keepNext/>
                  <w:spacing w:after="0"/>
                </w:pPr>
              </w:pPrChange>
            </w:pPr>
            <w:r w:rsidRPr="001719B2">
              <w:rPr>
                <w:rFonts w:ascii="Calibri" w:hAnsi="Calibri"/>
                <w:sz w:val="18"/>
                <w:rPrChange w:id="2175" w:author="Haziq Jamil" w:date="2025-03-06T17:08:00Z" w16du:dateUtc="2025-03-06T09:08:00Z">
                  <w:rPr>
                    <w:rFonts w:ascii="Calibri" w:hAnsi="Calibri"/>
                    <w:sz w:val="20"/>
                  </w:rPr>
                </w:rPrChange>
              </w:rPr>
              <w:t>2021</w:t>
            </w:r>
          </w:p>
        </w:tc>
        <w:tc>
          <w:tcPr>
            <w:tcW w:w="0" w:type="auto"/>
            <w:tcBorders>
              <w:top w:val="single" w:sz="0" w:space="0" w:color="D3D3D3"/>
              <w:left w:val="single" w:sz="0" w:space="0" w:color="D3D3D3"/>
              <w:bottom w:val="single" w:sz="0" w:space="0" w:color="D3D3D3"/>
              <w:right w:val="single" w:sz="0" w:space="0" w:color="D3D3D3"/>
            </w:tcBorders>
          </w:tcPr>
          <w:p w14:paraId="1E0C54AB" w14:textId="5A02ED3A" w:rsidR="00017E92" w:rsidRPr="001719B2" w:rsidRDefault="00C5528A" w:rsidP="001719B2">
            <w:pPr>
              <w:keepNext/>
              <w:spacing w:after="60"/>
              <w:jc w:val="right"/>
              <w:rPr>
                <w:sz w:val="18"/>
                <w:rPrChange w:id="2176" w:author="Haziq Jamil" w:date="2025-03-06T17:08:00Z" w16du:dateUtc="2025-03-06T09:08:00Z">
                  <w:rPr/>
                </w:rPrChange>
              </w:rPr>
              <w:pPrChange w:id="2177" w:author="Haziq Jamil" w:date="2025-03-06T17:08:00Z" w16du:dateUtc="2025-03-06T09:08:00Z">
                <w:pPr>
                  <w:keepNext/>
                  <w:spacing w:after="0"/>
                  <w:jc w:val="right"/>
                </w:pPr>
              </w:pPrChange>
            </w:pPr>
            <w:del w:id="2178" w:author="Haziq Jamil" w:date="2025-03-06T17:08:00Z" w16du:dateUtc="2025-03-06T09:08:00Z">
              <w:r>
                <w:rPr>
                  <w:rFonts w:ascii="Calibri" w:hAnsi="Calibri"/>
                  <w:sz w:val="20"/>
                </w:rPr>
                <w:delText>1163</w:delText>
              </w:r>
            </w:del>
            <w:ins w:id="2179" w:author="Haziq Jamil" w:date="2025-03-06T17:08:00Z" w16du:dateUtc="2025-03-06T09:08:00Z">
              <w:r w:rsidR="00017E92" w:rsidRPr="00017E92">
                <w:rPr>
                  <w:rFonts w:ascii="Calibri" w:hAnsi="Calibri"/>
                  <w:sz w:val="18"/>
                  <w:szCs w:val="22"/>
                </w:rPr>
                <w:t>1115</w:t>
              </w:r>
            </w:ins>
          </w:p>
        </w:tc>
        <w:tc>
          <w:tcPr>
            <w:tcW w:w="0" w:type="auto"/>
            <w:tcBorders>
              <w:top w:val="single" w:sz="0" w:space="0" w:color="D3D3D3"/>
              <w:left w:val="single" w:sz="0" w:space="0" w:color="D3D3D3"/>
              <w:bottom w:val="single" w:sz="0" w:space="0" w:color="D3D3D3"/>
              <w:right w:val="single" w:sz="0" w:space="0" w:color="D3D3D3"/>
            </w:tcBorders>
          </w:tcPr>
          <w:p w14:paraId="5A18F8A4" w14:textId="3D53BBF6" w:rsidR="00017E92" w:rsidRPr="001719B2" w:rsidRDefault="00C5528A" w:rsidP="001719B2">
            <w:pPr>
              <w:keepNext/>
              <w:spacing w:after="60"/>
              <w:jc w:val="right"/>
              <w:rPr>
                <w:sz w:val="18"/>
                <w:rPrChange w:id="2180" w:author="Haziq Jamil" w:date="2025-03-06T17:08:00Z" w16du:dateUtc="2025-03-06T09:08:00Z">
                  <w:rPr/>
                </w:rPrChange>
              </w:rPr>
              <w:pPrChange w:id="2181" w:author="Haziq Jamil" w:date="2025-03-06T17:08:00Z" w16du:dateUtc="2025-03-06T09:08:00Z">
                <w:pPr>
                  <w:keepNext/>
                  <w:spacing w:after="0"/>
                  <w:jc w:val="right"/>
                </w:pPr>
              </w:pPrChange>
            </w:pPr>
            <w:del w:id="2182" w:author="Haziq Jamil" w:date="2025-03-06T17:08:00Z" w16du:dateUtc="2025-03-06T09:08:00Z">
              <w:r>
                <w:rPr>
                  <w:rFonts w:ascii="Calibri" w:hAnsi="Calibri"/>
                  <w:sz w:val="20"/>
                </w:rPr>
                <w:delText>53</w:delText>
              </w:r>
            </w:del>
            <w:ins w:id="2183" w:author="Haziq Jamil" w:date="2025-03-06T17:08:00Z" w16du:dateUtc="2025-03-06T09:08:00Z">
              <w:r w:rsidR="00017E92" w:rsidRPr="00017E92">
                <w:rPr>
                  <w:rFonts w:ascii="Calibri" w:hAnsi="Calibri"/>
                  <w:sz w:val="18"/>
                  <w:szCs w:val="22"/>
                </w:rPr>
                <w:t>77</w:t>
              </w:r>
            </w:ins>
            <w:r w:rsidR="00017E92" w:rsidRPr="001719B2">
              <w:rPr>
                <w:rFonts w:ascii="Calibri" w:hAnsi="Calibri"/>
                <w:sz w:val="18"/>
                <w:rPrChange w:id="2184" w:author="Haziq Jamil" w:date="2025-03-06T17:08:00Z" w16du:dateUtc="2025-03-06T09:08: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0B07813A" w14:textId="505EA9CD" w:rsidR="00017E92" w:rsidRPr="001719B2" w:rsidRDefault="00C5528A" w:rsidP="001719B2">
            <w:pPr>
              <w:keepNext/>
              <w:spacing w:after="60"/>
              <w:jc w:val="right"/>
              <w:rPr>
                <w:sz w:val="18"/>
                <w:rPrChange w:id="2185" w:author="Haziq Jamil" w:date="2025-03-06T17:08:00Z" w16du:dateUtc="2025-03-06T09:08:00Z">
                  <w:rPr/>
                </w:rPrChange>
              </w:rPr>
              <w:pPrChange w:id="2186" w:author="Haziq Jamil" w:date="2025-03-06T17:08:00Z" w16du:dateUtc="2025-03-06T09:08:00Z">
                <w:pPr>
                  <w:keepNext/>
                  <w:spacing w:after="0"/>
                  <w:jc w:val="right"/>
                </w:pPr>
              </w:pPrChange>
            </w:pPr>
            <w:del w:id="2187" w:author="Haziq Jamil" w:date="2025-03-06T17:08:00Z" w16du:dateUtc="2025-03-06T09:08:00Z">
              <w:r>
                <w:rPr>
                  <w:rFonts w:ascii="Calibri" w:hAnsi="Calibri"/>
                  <w:sz w:val="20"/>
                </w:rPr>
                <w:delText>1.9</w:delText>
              </w:r>
            </w:del>
            <w:ins w:id="2188" w:author="Haziq Jamil" w:date="2025-03-06T17:08:00Z" w16du:dateUtc="2025-03-06T09:08:00Z">
              <w:r w:rsidR="00017E92" w:rsidRPr="00017E92">
                <w:rPr>
                  <w:rFonts w:ascii="Calibri" w:hAnsi="Calibri"/>
                  <w:sz w:val="18"/>
                  <w:szCs w:val="22"/>
                </w:rPr>
                <w:t>2.0</w:t>
              </w:r>
            </w:ins>
            <w:r w:rsidR="00017E92" w:rsidRPr="001719B2">
              <w:rPr>
                <w:rFonts w:ascii="Calibri" w:hAnsi="Calibri"/>
                <w:sz w:val="18"/>
                <w:rPrChange w:id="2189"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9F532C9" w14:textId="77777777" w:rsidR="00017E92" w:rsidRPr="001719B2" w:rsidRDefault="00017E92" w:rsidP="001719B2">
            <w:pPr>
              <w:keepNext/>
              <w:spacing w:after="60"/>
              <w:jc w:val="right"/>
              <w:rPr>
                <w:sz w:val="18"/>
                <w:rPrChange w:id="2190" w:author="Haziq Jamil" w:date="2025-03-06T17:08:00Z" w16du:dateUtc="2025-03-06T09:08:00Z">
                  <w:rPr/>
                </w:rPrChange>
              </w:rPr>
              <w:pPrChange w:id="2191" w:author="Haziq Jamil" w:date="2025-03-06T17:08:00Z" w16du:dateUtc="2025-03-06T09:08:00Z">
                <w:pPr>
                  <w:keepNext/>
                  <w:spacing w:after="0"/>
                  <w:jc w:val="right"/>
                </w:pPr>
              </w:pPrChange>
            </w:pPr>
            <w:r w:rsidRPr="001719B2">
              <w:rPr>
                <w:rFonts w:ascii="Calibri" w:hAnsi="Calibri"/>
                <w:sz w:val="18"/>
                <w:rPrChange w:id="2192"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EAA2303" w14:textId="77777777" w:rsidR="00017E92" w:rsidRPr="001719B2" w:rsidRDefault="00017E92" w:rsidP="001719B2">
            <w:pPr>
              <w:keepNext/>
              <w:spacing w:after="60"/>
              <w:jc w:val="center"/>
              <w:rPr>
                <w:sz w:val="18"/>
                <w:rPrChange w:id="2193" w:author="Haziq Jamil" w:date="2025-03-06T17:08:00Z" w16du:dateUtc="2025-03-06T09:08:00Z">
                  <w:rPr/>
                </w:rPrChange>
              </w:rPr>
              <w:pPrChange w:id="2194"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00DE356" w14:textId="77777777" w:rsidR="00017E92" w:rsidRPr="001719B2" w:rsidRDefault="00017E92" w:rsidP="001719B2">
            <w:pPr>
              <w:keepNext/>
              <w:spacing w:after="60"/>
              <w:jc w:val="center"/>
              <w:rPr>
                <w:sz w:val="18"/>
                <w:rPrChange w:id="2195" w:author="Haziq Jamil" w:date="2025-03-06T17:08:00Z" w16du:dateUtc="2025-03-06T09:08:00Z">
                  <w:rPr/>
                </w:rPrChange>
              </w:rPr>
              <w:pPrChange w:id="2196"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FD72B64" w14:textId="77777777" w:rsidR="00017E92" w:rsidRPr="001719B2" w:rsidRDefault="00017E92" w:rsidP="001719B2">
            <w:pPr>
              <w:keepNext/>
              <w:spacing w:after="60"/>
              <w:jc w:val="center"/>
              <w:rPr>
                <w:sz w:val="18"/>
                <w:rPrChange w:id="2197" w:author="Haziq Jamil" w:date="2025-03-06T17:08:00Z" w16du:dateUtc="2025-03-06T09:08:00Z">
                  <w:rPr/>
                </w:rPrChange>
              </w:rPr>
              <w:pPrChange w:id="2198" w:author="Haziq Jamil" w:date="2025-03-06T17:08:00Z" w16du:dateUtc="2025-03-06T09:08:00Z">
                <w:pPr>
                  <w:keepNext/>
                  <w:spacing w:after="0"/>
                  <w:jc w:val="center"/>
                </w:pPr>
              </w:pPrChange>
            </w:pPr>
            <w:r w:rsidRPr="001719B2">
              <w:rPr>
                <w:rFonts w:ascii="Apple Color Emoji" w:hAnsi="Apple Color Emoji"/>
                <w:sz w:val="18"/>
                <w:rPrChange w:id="2199"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CA86A4E" w14:textId="77777777" w:rsidR="00017E92" w:rsidRPr="001719B2" w:rsidRDefault="00017E92" w:rsidP="001719B2">
            <w:pPr>
              <w:keepNext/>
              <w:spacing w:after="60"/>
              <w:jc w:val="center"/>
              <w:rPr>
                <w:sz w:val="18"/>
                <w:rPrChange w:id="2200" w:author="Haziq Jamil" w:date="2025-03-06T17:08:00Z" w16du:dateUtc="2025-03-06T09:08:00Z">
                  <w:rPr/>
                </w:rPrChange>
              </w:rPr>
              <w:pPrChange w:id="2201" w:author="Haziq Jamil" w:date="2025-03-06T17:08:00Z" w16du:dateUtc="2025-03-06T09:08:00Z">
                <w:pPr>
                  <w:keepNext/>
                  <w:spacing w:after="0"/>
                  <w:jc w:val="center"/>
                </w:pPr>
              </w:pPrChange>
            </w:pPr>
            <w:r w:rsidRPr="001719B2">
              <w:rPr>
                <w:rFonts w:ascii="Apple Color Emoji" w:hAnsi="Apple Color Emoji"/>
                <w:sz w:val="18"/>
                <w:rPrChange w:id="2202" w:author="Haziq Jamil" w:date="2025-03-06T17:08:00Z" w16du:dateUtc="2025-03-06T09:08:00Z">
                  <w:rPr>
                    <w:rFonts w:ascii="Apple Color Emoji" w:hAnsi="Apple Color Emoji"/>
                    <w:sz w:val="20"/>
                  </w:rPr>
                </w:rPrChange>
              </w:rPr>
              <w:t>✔</w:t>
            </w:r>
          </w:p>
        </w:tc>
      </w:tr>
      <w:tr w:rsidR="00017E92" w:rsidRPr="00017E92" w14:paraId="2D00CC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0CC507E" w14:textId="77777777" w:rsidR="00017E92" w:rsidRPr="001719B2" w:rsidRDefault="00017E92" w:rsidP="001719B2">
            <w:pPr>
              <w:keepNext/>
              <w:spacing w:after="60"/>
              <w:rPr>
                <w:sz w:val="18"/>
                <w:rPrChange w:id="2203" w:author="Haziq Jamil" w:date="2025-03-06T17:08:00Z" w16du:dateUtc="2025-03-06T09:08:00Z">
                  <w:rPr/>
                </w:rPrChange>
              </w:rPr>
              <w:pPrChange w:id="2204" w:author="Haziq Jamil" w:date="2025-03-06T17:08:00Z" w16du:dateUtc="2025-03-06T09:08:00Z">
                <w:pPr>
                  <w:keepNext/>
                  <w:spacing w:after="0"/>
                </w:pPr>
              </w:pPrChange>
            </w:pPr>
            <w:r w:rsidRPr="001719B2">
              <w:rPr>
                <w:rFonts w:ascii="Calibri" w:hAnsi="Calibri"/>
                <w:sz w:val="18"/>
                <w:rPrChange w:id="2205" w:author="Haziq Jamil" w:date="2025-03-06T17:08:00Z" w16du:dateUtc="2025-03-06T09:08:00Z">
                  <w:rPr>
                    <w:rFonts w:ascii="Calibri" w:hAnsi="Calibri"/>
                    <w:sz w:val="20"/>
                  </w:rPr>
                </w:rPrChange>
              </w:rPr>
              <w:t>2022</w:t>
            </w:r>
          </w:p>
        </w:tc>
        <w:tc>
          <w:tcPr>
            <w:tcW w:w="0" w:type="auto"/>
            <w:tcBorders>
              <w:top w:val="single" w:sz="0" w:space="0" w:color="D3D3D3"/>
              <w:left w:val="single" w:sz="0" w:space="0" w:color="D3D3D3"/>
              <w:bottom w:val="single" w:sz="0" w:space="0" w:color="D3D3D3"/>
              <w:right w:val="single" w:sz="0" w:space="0" w:color="D3D3D3"/>
            </w:tcBorders>
          </w:tcPr>
          <w:p w14:paraId="3938B00A" w14:textId="5AA50AB8" w:rsidR="00017E92" w:rsidRPr="001719B2" w:rsidRDefault="00C5528A" w:rsidP="001719B2">
            <w:pPr>
              <w:keepNext/>
              <w:spacing w:after="60"/>
              <w:jc w:val="right"/>
              <w:rPr>
                <w:sz w:val="18"/>
                <w:rPrChange w:id="2206" w:author="Haziq Jamil" w:date="2025-03-06T17:08:00Z" w16du:dateUtc="2025-03-06T09:08:00Z">
                  <w:rPr/>
                </w:rPrChange>
              </w:rPr>
              <w:pPrChange w:id="2207" w:author="Haziq Jamil" w:date="2025-03-06T17:08:00Z" w16du:dateUtc="2025-03-06T09:08:00Z">
                <w:pPr>
                  <w:keepNext/>
                  <w:spacing w:after="0"/>
                  <w:jc w:val="right"/>
                </w:pPr>
              </w:pPrChange>
            </w:pPr>
            <w:del w:id="2208" w:author="Haziq Jamil" w:date="2025-03-06T17:08:00Z" w16du:dateUtc="2025-03-06T09:08:00Z">
              <w:r>
                <w:rPr>
                  <w:rFonts w:ascii="Calibri" w:hAnsi="Calibri"/>
                  <w:sz w:val="20"/>
                </w:rPr>
                <w:delText>1324</w:delText>
              </w:r>
            </w:del>
            <w:ins w:id="2209" w:author="Haziq Jamil" w:date="2025-03-06T17:08:00Z" w16du:dateUtc="2025-03-06T09:08:00Z">
              <w:r w:rsidR="00017E92" w:rsidRPr="00017E92">
                <w:rPr>
                  <w:rFonts w:ascii="Calibri" w:hAnsi="Calibri"/>
                  <w:sz w:val="18"/>
                  <w:szCs w:val="22"/>
                </w:rPr>
                <w:t>1235</w:t>
              </w:r>
            </w:ins>
          </w:p>
        </w:tc>
        <w:tc>
          <w:tcPr>
            <w:tcW w:w="0" w:type="auto"/>
            <w:tcBorders>
              <w:top w:val="single" w:sz="0" w:space="0" w:color="D3D3D3"/>
              <w:left w:val="single" w:sz="0" w:space="0" w:color="D3D3D3"/>
              <w:bottom w:val="single" w:sz="0" w:space="0" w:color="D3D3D3"/>
              <w:right w:val="single" w:sz="0" w:space="0" w:color="D3D3D3"/>
            </w:tcBorders>
          </w:tcPr>
          <w:p w14:paraId="4EC6474D" w14:textId="0899083E" w:rsidR="00017E92" w:rsidRPr="001719B2" w:rsidRDefault="00C5528A" w:rsidP="001719B2">
            <w:pPr>
              <w:keepNext/>
              <w:spacing w:after="60"/>
              <w:jc w:val="right"/>
              <w:rPr>
                <w:sz w:val="18"/>
                <w:rPrChange w:id="2210" w:author="Haziq Jamil" w:date="2025-03-06T17:08:00Z" w16du:dateUtc="2025-03-06T09:08:00Z">
                  <w:rPr/>
                </w:rPrChange>
              </w:rPr>
              <w:pPrChange w:id="2211" w:author="Haziq Jamil" w:date="2025-03-06T17:08:00Z" w16du:dateUtc="2025-03-06T09:08:00Z">
                <w:pPr>
                  <w:keepNext/>
                  <w:spacing w:after="0"/>
                  <w:jc w:val="right"/>
                </w:pPr>
              </w:pPrChange>
            </w:pPr>
            <w:del w:id="2212" w:author="Haziq Jamil" w:date="2025-03-06T17:08:00Z" w16du:dateUtc="2025-03-06T09:08:00Z">
              <w:r>
                <w:rPr>
                  <w:rFonts w:ascii="Calibri" w:hAnsi="Calibri"/>
                  <w:sz w:val="20"/>
                </w:rPr>
                <w:delText>53</w:delText>
              </w:r>
            </w:del>
            <w:ins w:id="2213" w:author="Haziq Jamil" w:date="2025-03-06T17:08:00Z" w16du:dateUtc="2025-03-06T09:08:00Z">
              <w:r w:rsidR="00017E92" w:rsidRPr="00017E92">
                <w:rPr>
                  <w:rFonts w:ascii="Calibri" w:hAnsi="Calibri"/>
                  <w:sz w:val="18"/>
                  <w:szCs w:val="22"/>
                </w:rPr>
                <w:t>77</w:t>
              </w:r>
            </w:ins>
            <w:r w:rsidR="00017E92" w:rsidRPr="001719B2">
              <w:rPr>
                <w:rFonts w:ascii="Calibri" w:hAnsi="Calibri"/>
                <w:sz w:val="18"/>
                <w:rPrChange w:id="2214" w:author="Haziq Jamil" w:date="2025-03-06T17:08:00Z" w16du:dateUtc="2025-03-06T09:08: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27AA27D8" w14:textId="71DDEC5E" w:rsidR="00017E92" w:rsidRPr="001719B2" w:rsidRDefault="00017E92" w:rsidP="001719B2">
            <w:pPr>
              <w:keepNext/>
              <w:spacing w:after="60"/>
              <w:jc w:val="right"/>
              <w:rPr>
                <w:sz w:val="18"/>
                <w:rPrChange w:id="2215" w:author="Haziq Jamil" w:date="2025-03-06T17:08:00Z" w16du:dateUtc="2025-03-06T09:08:00Z">
                  <w:rPr/>
                </w:rPrChange>
              </w:rPr>
              <w:pPrChange w:id="2216" w:author="Haziq Jamil" w:date="2025-03-06T17:08:00Z" w16du:dateUtc="2025-03-06T09:08:00Z">
                <w:pPr>
                  <w:keepNext/>
                  <w:spacing w:after="0"/>
                  <w:jc w:val="right"/>
                </w:pPr>
              </w:pPrChange>
            </w:pPr>
            <w:r w:rsidRPr="001719B2">
              <w:rPr>
                <w:rFonts w:ascii="Calibri" w:hAnsi="Calibri"/>
                <w:sz w:val="18"/>
                <w:rPrChange w:id="2217" w:author="Haziq Jamil" w:date="2025-03-06T17:08:00Z" w16du:dateUtc="2025-03-06T09:08:00Z">
                  <w:rPr>
                    <w:rFonts w:ascii="Calibri" w:hAnsi="Calibri"/>
                    <w:sz w:val="20"/>
                  </w:rPr>
                </w:rPrChange>
              </w:rPr>
              <w:t>3.</w:t>
            </w:r>
            <w:del w:id="2218" w:author="Haziq Jamil" w:date="2025-03-06T17:08:00Z" w16du:dateUtc="2025-03-06T09:08:00Z">
              <w:r w:rsidR="00C5528A">
                <w:rPr>
                  <w:rFonts w:ascii="Calibri" w:hAnsi="Calibri"/>
                  <w:sz w:val="20"/>
                </w:rPr>
                <w:delText>4</w:delText>
              </w:r>
            </w:del>
            <w:ins w:id="2219" w:author="Haziq Jamil" w:date="2025-03-06T17:08:00Z" w16du:dateUtc="2025-03-06T09:08:00Z">
              <w:r w:rsidRPr="00017E92">
                <w:rPr>
                  <w:rFonts w:ascii="Calibri" w:hAnsi="Calibri"/>
                  <w:sz w:val="18"/>
                  <w:szCs w:val="22"/>
                </w:rPr>
                <w:t>6</w:t>
              </w:r>
            </w:ins>
            <w:r w:rsidRPr="001719B2">
              <w:rPr>
                <w:rFonts w:ascii="Calibri" w:hAnsi="Calibri"/>
                <w:sz w:val="18"/>
                <w:rPrChange w:id="2220"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5C75F43" w14:textId="77777777" w:rsidR="00017E92" w:rsidRPr="001719B2" w:rsidRDefault="00017E92" w:rsidP="001719B2">
            <w:pPr>
              <w:keepNext/>
              <w:spacing w:after="60"/>
              <w:jc w:val="right"/>
              <w:rPr>
                <w:sz w:val="18"/>
                <w:rPrChange w:id="2221" w:author="Haziq Jamil" w:date="2025-03-06T17:08:00Z" w16du:dateUtc="2025-03-06T09:08:00Z">
                  <w:rPr/>
                </w:rPrChange>
              </w:rPr>
              <w:pPrChange w:id="2222" w:author="Haziq Jamil" w:date="2025-03-06T17:08:00Z" w16du:dateUtc="2025-03-06T09:08:00Z">
                <w:pPr>
                  <w:keepNext/>
                  <w:spacing w:after="0"/>
                  <w:jc w:val="right"/>
                </w:pPr>
              </w:pPrChange>
            </w:pPr>
            <w:r w:rsidRPr="001719B2">
              <w:rPr>
                <w:rFonts w:ascii="Calibri" w:hAnsi="Calibri"/>
                <w:sz w:val="18"/>
                <w:rPrChange w:id="2223"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C9E665C" w14:textId="77777777" w:rsidR="00017E92" w:rsidRPr="001719B2" w:rsidRDefault="00017E92" w:rsidP="001719B2">
            <w:pPr>
              <w:keepNext/>
              <w:spacing w:after="60"/>
              <w:jc w:val="center"/>
              <w:rPr>
                <w:sz w:val="18"/>
                <w:rPrChange w:id="2224" w:author="Haziq Jamil" w:date="2025-03-06T17:08:00Z" w16du:dateUtc="2025-03-06T09:08:00Z">
                  <w:rPr/>
                </w:rPrChange>
              </w:rPr>
              <w:pPrChange w:id="2225"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3C982CE" w14:textId="77777777" w:rsidR="00017E92" w:rsidRPr="001719B2" w:rsidRDefault="00017E92" w:rsidP="001719B2">
            <w:pPr>
              <w:keepNext/>
              <w:spacing w:after="60"/>
              <w:jc w:val="center"/>
              <w:rPr>
                <w:sz w:val="18"/>
                <w:rPrChange w:id="2226" w:author="Haziq Jamil" w:date="2025-03-06T17:08:00Z" w16du:dateUtc="2025-03-06T09:08:00Z">
                  <w:rPr/>
                </w:rPrChange>
              </w:rPr>
              <w:pPrChange w:id="222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4ABF931" w14:textId="77777777" w:rsidR="00017E92" w:rsidRPr="001719B2" w:rsidRDefault="00017E92" w:rsidP="001719B2">
            <w:pPr>
              <w:keepNext/>
              <w:spacing w:after="60"/>
              <w:jc w:val="center"/>
              <w:rPr>
                <w:sz w:val="18"/>
                <w:rPrChange w:id="2228" w:author="Haziq Jamil" w:date="2025-03-06T17:08:00Z" w16du:dateUtc="2025-03-06T09:08:00Z">
                  <w:rPr/>
                </w:rPrChange>
              </w:rPr>
              <w:pPrChange w:id="2229" w:author="Haziq Jamil" w:date="2025-03-06T17:08:00Z" w16du:dateUtc="2025-03-06T09:08:00Z">
                <w:pPr>
                  <w:keepNext/>
                  <w:spacing w:after="0"/>
                  <w:jc w:val="center"/>
                </w:pPr>
              </w:pPrChange>
            </w:pPr>
            <w:r w:rsidRPr="001719B2">
              <w:rPr>
                <w:rFonts w:ascii="Apple Color Emoji" w:hAnsi="Apple Color Emoji"/>
                <w:sz w:val="18"/>
                <w:rPrChange w:id="2230"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483BD44" w14:textId="77777777" w:rsidR="00017E92" w:rsidRPr="001719B2" w:rsidRDefault="00017E92" w:rsidP="001719B2">
            <w:pPr>
              <w:keepNext/>
              <w:spacing w:after="60"/>
              <w:jc w:val="center"/>
              <w:rPr>
                <w:sz w:val="18"/>
                <w:rPrChange w:id="2231" w:author="Haziq Jamil" w:date="2025-03-06T17:08:00Z" w16du:dateUtc="2025-03-06T09:08:00Z">
                  <w:rPr/>
                </w:rPrChange>
              </w:rPr>
              <w:pPrChange w:id="2232" w:author="Haziq Jamil" w:date="2025-03-06T17:08:00Z" w16du:dateUtc="2025-03-06T09:08:00Z">
                <w:pPr>
                  <w:keepNext/>
                  <w:spacing w:after="0"/>
                  <w:jc w:val="center"/>
                </w:pPr>
              </w:pPrChange>
            </w:pPr>
            <w:r w:rsidRPr="001719B2">
              <w:rPr>
                <w:rFonts w:ascii="Apple Color Emoji" w:hAnsi="Apple Color Emoji"/>
                <w:sz w:val="18"/>
                <w:rPrChange w:id="2233" w:author="Haziq Jamil" w:date="2025-03-06T17:08:00Z" w16du:dateUtc="2025-03-06T09:08:00Z">
                  <w:rPr>
                    <w:rFonts w:ascii="Apple Color Emoji" w:hAnsi="Apple Color Emoji"/>
                    <w:sz w:val="20"/>
                  </w:rPr>
                </w:rPrChange>
              </w:rPr>
              <w:t>✔</w:t>
            </w:r>
          </w:p>
        </w:tc>
      </w:tr>
      <w:tr w:rsidR="00017E92" w:rsidRPr="00017E92" w14:paraId="0B386008"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6629F" w14:textId="77777777" w:rsidR="00017E92" w:rsidRPr="001719B2" w:rsidRDefault="00017E92" w:rsidP="001719B2">
            <w:pPr>
              <w:keepNext/>
              <w:spacing w:after="60"/>
              <w:rPr>
                <w:sz w:val="18"/>
                <w:rPrChange w:id="2234" w:author="Haziq Jamil" w:date="2025-03-06T17:08:00Z" w16du:dateUtc="2025-03-06T09:08:00Z">
                  <w:rPr/>
                </w:rPrChange>
              </w:rPr>
              <w:pPrChange w:id="2235" w:author="Haziq Jamil" w:date="2025-03-06T17:08:00Z" w16du:dateUtc="2025-03-06T09:08:00Z">
                <w:pPr>
                  <w:keepNext/>
                  <w:spacing w:after="0"/>
                </w:pPr>
              </w:pPrChange>
            </w:pPr>
            <w:r w:rsidRPr="001719B2">
              <w:rPr>
                <w:rFonts w:ascii="Calibri" w:hAnsi="Calibri"/>
                <w:sz w:val="18"/>
                <w:rPrChange w:id="2236" w:author="Haziq Jamil" w:date="2025-03-06T17:08:00Z" w16du:dateUtc="2025-03-06T09:08:00Z">
                  <w:rPr>
                    <w:rFonts w:ascii="Calibri" w:hAnsi="Calibri"/>
                    <w:sz w:val="20"/>
                  </w:rPr>
                </w:rPrChange>
              </w:rPr>
              <w:t>2023</w:t>
            </w:r>
          </w:p>
        </w:tc>
        <w:tc>
          <w:tcPr>
            <w:tcW w:w="0" w:type="auto"/>
            <w:tcBorders>
              <w:top w:val="single" w:sz="0" w:space="0" w:color="D3D3D3"/>
              <w:left w:val="single" w:sz="0" w:space="0" w:color="D3D3D3"/>
              <w:bottom w:val="single" w:sz="0" w:space="0" w:color="D3D3D3"/>
              <w:right w:val="single" w:sz="0" w:space="0" w:color="D3D3D3"/>
            </w:tcBorders>
          </w:tcPr>
          <w:p w14:paraId="14223A0B" w14:textId="69C1B4AD" w:rsidR="00017E92" w:rsidRPr="001719B2" w:rsidRDefault="00C5528A" w:rsidP="001719B2">
            <w:pPr>
              <w:keepNext/>
              <w:spacing w:after="60"/>
              <w:jc w:val="right"/>
              <w:rPr>
                <w:sz w:val="18"/>
                <w:rPrChange w:id="2237" w:author="Haziq Jamil" w:date="2025-03-06T17:08:00Z" w16du:dateUtc="2025-03-06T09:08:00Z">
                  <w:rPr/>
                </w:rPrChange>
              </w:rPr>
              <w:pPrChange w:id="2238" w:author="Haziq Jamil" w:date="2025-03-06T17:08:00Z" w16du:dateUtc="2025-03-06T09:08:00Z">
                <w:pPr>
                  <w:keepNext/>
                  <w:spacing w:after="0"/>
                  <w:jc w:val="right"/>
                </w:pPr>
              </w:pPrChange>
            </w:pPr>
            <w:del w:id="2239" w:author="Haziq Jamil" w:date="2025-03-06T17:08:00Z" w16du:dateUtc="2025-03-06T09:08:00Z">
              <w:r>
                <w:rPr>
                  <w:rFonts w:ascii="Calibri" w:hAnsi="Calibri"/>
                  <w:sz w:val="20"/>
                </w:rPr>
                <w:delText>1635</w:delText>
              </w:r>
            </w:del>
            <w:ins w:id="2240" w:author="Haziq Jamil" w:date="2025-03-06T17:08:00Z" w16du:dateUtc="2025-03-06T09:08:00Z">
              <w:r w:rsidR="00017E92" w:rsidRPr="00017E92">
                <w:rPr>
                  <w:rFonts w:ascii="Calibri" w:hAnsi="Calibri"/>
                  <w:sz w:val="18"/>
                  <w:szCs w:val="22"/>
                </w:rPr>
                <w:t>1593</w:t>
              </w:r>
            </w:ins>
          </w:p>
        </w:tc>
        <w:tc>
          <w:tcPr>
            <w:tcW w:w="0" w:type="auto"/>
            <w:tcBorders>
              <w:top w:val="single" w:sz="0" w:space="0" w:color="D3D3D3"/>
              <w:left w:val="single" w:sz="0" w:space="0" w:color="D3D3D3"/>
              <w:bottom w:val="single" w:sz="0" w:space="0" w:color="D3D3D3"/>
              <w:right w:val="single" w:sz="0" w:space="0" w:color="D3D3D3"/>
            </w:tcBorders>
          </w:tcPr>
          <w:p w14:paraId="00196808" w14:textId="473D4BA8" w:rsidR="00017E92" w:rsidRPr="001719B2" w:rsidRDefault="00C5528A" w:rsidP="001719B2">
            <w:pPr>
              <w:keepNext/>
              <w:spacing w:after="60"/>
              <w:jc w:val="right"/>
              <w:rPr>
                <w:sz w:val="18"/>
                <w:rPrChange w:id="2241" w:author="Haziq Jamil" w:date="2025-03-06T17:08:00Z" w16du:dateUtc="2025-03-06T09:08:00Z">
                  <w:rPr/>
                </w:rPrChange>
              </w:rPr>
              <w:pPrChange w:id="2242" w:author="Haziq Jamil" w:date="2025-03-06T17:08:00Z" w16du:dateUtc="2025-03-06T09:08:00Z">
                <w:pPr>
                  <w:keepNext/>
                  <w:spacing w:after="0"/>
                  <w:jc w:val="right"/>
                </w:pPr>
              </w:pPrChange>
            </w:pPr>
            <w:del w:id="2243" w:author="Haziq Jamil" w:date="2025-03-06T17:08:00Z" w16du:dateUtc="2025-03-06T09:08:00Z">
              <w:r>
                <w:rPr>
                  <w:rFonts w:ascii="Calibri" w:hAnsi="Calibri"/>
                  <w:sz w:val="20"/>
                </w:rPr>
                <w:delText>53</w:delText>
              </w:r>
            </w:del>
            <w:ins w:id="2244" w:author="Haziq Jamil" w:date="2025-03-06T17:08:00Z" w16du:dateUtc="2025-03-06T09:08:00Z">
              <w:r w:rsidR="00017E92" w:rsidRPr="00017E92">
                <w:rPr>
                  <w:rFonts w:ascii="Calibri" w:hAnsi="Calibri"/>
                  <w:sz w:val="18"/>
                  <w:szCs w:val="22"/>
                </w:rPr>
                <w:t>77</w:t>
              </w:r>
            </w:ins>
            <w:r w:rsidR="00017E92" w:rsidRPr="001719B2">
              <w:rPr>
                <w:rFonts w:ascii="Calibri" w:hAnsi="Calibri"/>
                <w:sz w:val="18"/>
                <w:rPrChange w:id="2245" w:author="Haziq Jamil" w:date="2025-03-06T17:08:00Z" w16du:dateUtc="2025-03-06T09:08: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69B89893" w14:textId="158C3AB5" w:rsidR="00017E92" w:rsidRPr="001719B2" w:rsidRDefault="00017E92" w:rsidP="001719B2">
            <w:pPr>
              <w:keepNext/>
              <w:spacing w:after="60"/>
              <w:jc w:val="right"/>
              <w:rPr>
                <w:sz w:val="18"/>
                <w:rPrChange w:id="2246" w:author="Haziq Jamil" w:date="2025-03-06T17:08:00Z" w16du:dateUtc="2025-03-06T09:08:00Z">
                  <w:rPr/>
                </w:rPrChange>
              </w:rPr>
              <w:pPrChange w:id="2247" w:author="Haziq Jamil" w:date="2025-03-06T17:08:00Z" w16du:dateUtc="2025-03-06T09:08:00Z">
                <w:pPr>
                  <w:keepNext/>
                  <w:spacing w:after="0"/>
                  <w:jc w:val="right"/>
                </w:pPr>
              </w:pPrChange>
            </w:pPr>
            <w:r w:rsidRPr="001719B2">
              <w:rPr>
                <w:rFonts w:ascii="Calibri" w:hAnsi="Calibri"/>
                <w:sz w:val="18"/>
                <w:rPrChange w:id="2248" w:author="Haziq Jamil" w:date="2025-03-06T17:08:00Z" w16du:dateUtc="2025-03-06T09:08:00Z">
                  <w:rPr>
                    <w:rFonts w:ascii="Calibri" w:hAnsi="Calibri"/>
                    <w:sz w:val="20"/>
                  </w:rPr>
                </w:rPrChange>
              </w:rPr>
              <w:t>2.</w:t>
            </w:r>
            <w:del w:id="2249" w:author="Haziq Jamil" w:date="2025-03-06T17:08:00Z" w16du:dateUtc="2025-03-06T09:08:00Z">
              <w:r w:rsidR="00C5528A">
                <w:rPr>
                  <w:rFonts w:ascii="Calibri" w:hAnsi="Calibri"/>
                  <w:sz w:val="20"/>
                </w:rPr>
                <w:delText>7</w:delText>
              </w:r>
            </w:del>
            <w:ins w:id="2250" w:author="Haziq Jamil" w:date="2025-03-06T17:08:00Z" w16du:dateUtc="2025-03-06T09:08:00Z">
              <w:r w:rsidRPr="00017E92">
                <w:rPr>
                  <w:rFonts w:ascii="Calibri" w:hAnsi="Calibri"/>
                  <w:sz w:val="18"/>
                  <w:szCs w:val="22"/>
                </w:rPr>
                <w:t>8</w:t>
              </w:r>
            </w:ins>
            <w:r w:rsidRPr="001719B2">
              <w:rPr>
                <w:rFonts w:ascii="Calibri" w:hAnsi="Calibri"/>
                <w:sz w:val="18"/>
                <w:rPrChange w:id="2251"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9C23CE8" w14:textId="77777777" w:rsidR="00017E92" w:rsidRPr="001719B2" w:rsidRDefault="00017E92" w:rsidP="001719B2">
            <w:pPr>
              <w:keepNext/>
              <w:spacing w:after="60"/>
              <w:jc w:val="right"/>
              <w:rPr>
                <w:sz w:val="18"/>
                <w:rPrChange w:id="2252" w:author="Haziq Jamil" w:date="2025-03-06T17:08:00Z" w16du:dateUtc="2025-03-06T09:08:00Z">
                  <w:rPr/>
                </w:rPrChange>
              </w:rPr>
              <w:pPrChange w:id="2253" w:author="Haziq Jamil" w:date="2025-03-06T17:08:00Z" w16du:dateUtc="2025-03-06T09:08:00Z">
                <w:pPr>
                  <w:keepNext/>
                  <w:spacing w:after="0"/>
                  <w:jc w:val="right"/>
                </w:pPr>
              </w:pPrChange>
            </w:pPr>
            <w:r w:rsidRPr="001719B2">
              <w:rPr>
                <w:rFonts w:ascii="Calibri" w:hAnsi="Calibri"/>
                <w:sz w:val="18"/>
                <w:rPrChange w:id="2254" w:author="Haziq Jamil" w:date="2025-03-06T17:08:00Z" w16du:dateUtc="2025-03-06T09:08: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5BA78146" w14:textId="77777777" w:rsidR="00017E92" w:rsidRPr="001719B2" w:rsidRDefault="00017E92" w:rsidP="001719B2">
            <w:pPr>
              <w:keepNext/>
              <w:spacing w:after="60"/>
              <w:jc w:val="center"/>
              <w:rPr>
                <w:sz w:val="18"/>
                <w:rPrChange w:id="2255" w:author="Haziq Jamil" w:date="2025-03-06T17:08:00Z" w16du:dateUtc="2025-03-06T09:08:00Z">
                  <w:rPr/>
                </w:rPrChange>
              </w:rPr>
              <w:pPrChange w:id="2256"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41730F9" w14:textId="77777777" w:rsidR="00017E92" w:rsidRPr="001719B2" w:rsidRDefault="00017E92" w:rsidP="001719B2">
            <w:pPr>
              <w:keepNext/>
              <w:spacing w:after="60"/>
              <w:jc w:val="center"/>
              <w:rPr>
                <w:sz w:val="18"/>
                <w:rPrChange w:id="2257" w:author="Haziq Jamil" w:date="2025-03-06T17:08:00Z" w16du:dateUtc="2025-03-06T09:08:00Z">
                  <w:rPr/>
                </w:rPrChange>
              </w:rPr>
              <w:pPrChange w:id="2258"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8BE926E" w14:textId="77777777" w:rsidR="00017E92" w:rsidRPr="001719B2" w:rsidRDefault="00017E92" w:rsidP="001719B2">
            <w:pPr>
              <w:keepNext/>
              <w:spacing w:after="60"/>
              <w:jc w:val="center"/>
              <w:rPr>
                <w:sz w:val="18"/>
                <w:rPrChange w:id="2259" w:author="Haziq Jamil" w:date="2025-03-06T17:08:00Z" w16du:dateUtc="2025-03-06T09:08:00Z">
                  <w:rPr/>
                </w:rPrChange>
              </w:rPr>
              <w:pPrChange w:id="2260" w:author="Haziq Jamil" w:date="2025-03-06T17:08:00Z" w16du:dateUtc="2025-03-06T09:08:00Z">
                <w:pPr>
                  <w:keepNext/>
                  <w:spacing w:after="0"/>
                  <w:jc w:val="center"/>
                </w:pPr>
              </w:pPrChange>
            </w:pPr>
            <w:r w:rsidRPr="001719B2">
              <w:rPr>
                <w:rFonts w:ascii="Apple Color Emoji" w:hAnsi="Apple Color Emoji"/>
                <w:sz w:val="18"/>
                <w:rPrChange w:id="2261"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20454DC" w14:textId="77777777" w:rsidR="00017E92" w:rsidRPr="001719B2" w:rsidRDefault="00017E92" w:rsidP="001719B2">
            <w:pPr>
              <w:keepNext/>
              <w:spacing w:after="60"/>
              <w:jc w:val="center"/>
              <w:rPr>
                <w:sz w:val="18"/>
                <w:rPrChange w:id="2262" w:author="Haziq Jamil" w:date="2025-03-06T17:08:00Z" w16du:dateUtc="2025-03-06T09:08:00Z">
                  <w:rPr/>
                </w:rPrChange>
              </w:rPr>
              <w:pPrChange w:id="2263" w:author="Haziq Jamil" w:date="2025-03-06T17:08:00Z" w16du:dateUtc="2025-03-06T09:08:00Z">
                <w:pPr>
                  <w:keepNext/>
                  <w:spacing w:after="0"/>
                  <w:jc w:val="center"/>
                </w:pPr>
              </w:pPrChange>
            </w:pPr>
            <w:r w:rsidRPr="001719B2">
              <w:rPr>
                <w:rFonts w:ascii="Apple Color Emoji" w:hAnsi="Apple Color Emoji"/>
                <w:sz w:val="18"/>
                <w:rPrChange w:id="2264" w:author="Haziq Jamil" w:date="2025-03-06T17:08:00Z" w16du:dateUtc="2025-03-06T09:08:00Z">
                  <w:rPr>
                    <w:rFonts w:ascii="Apple Color Emoji" w:hAnsi="Apple Color Emoji"/>
                    <w:sz w:val="20"/>
                  </w:rPr>
                </w:rPrChange>
              </w:rPr>
              <w:t>✔</w:t>
            </w:r>
          </w:p>
        </w:tc>
      </w:tr>
      <w:tr w:rsidR="00017E92" w:rsidRPr="00017E92" w14:paraId="3B6932B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C8B9CC" w14:textId="77777777" w:rsidR="00017E92" w:rsidRPr="001719B2" w:rsidRDefault="00017E92" w:rsidP="001719B2">
            <w:pPr>
              <w:keepNext/>
              <w:spacing w:after="60"/>
              <w:rPr>
                <w:sz w:val="18"/>
                <w:rPrChange w:id="2265" w:author="Haziq Jamil" w:date="2025-03-06T17:08:00Z" w16du:dateUtc="2025-03-06T09:08:00Z">
                  <w:rPr/>
                </w:rPrChange>
              </w:rPr>
              <w:pPrChange w:id="2266" w:author="Haziq Jamil" w:date="2025-03-06T17:08:00Z" w16du:dateUtc="2025-03-06T09:08:00Z">
                <w:pPr>
                  <w:keepNext/>
                  <w:spacing w:after="0"/>
                </w:pPr>
              </w:pPrChange>
            </w:pPr>
            <w:r w:rsidRPr="001719B2">
              <w:rPr>
                <w:rFonts w:ascii="Calibri" w:hAnsi="Calibri"/>
                <w:sz w:val="18"/>
                <w:rPrChange w:id="2267" w:author="Haziq Jamil" w:date="2025-03-06T17:08:00Z" w16du:dateUtc="2025-03-06T09:08:00Z">
                  <w:rPr>
                    <w:rFonts w:ascii="Calibri" w:hAnsi="Calibri"/>
                    <w:sz w:val="20"/>
                  </w:rPr>
                </w:rPrChange>
              </w:rPr>
              <w:t>2024</w:t>
            </w:r>
          </w:p>
        </w:tc>
        <w:tc>
          <w:tcPr>
            <w:tcW w:w="0" w:type="auto"/>
            <w:tcBorders>
              <w:top w:val="single" w:sz="0" w:space="0" w:color="D3D3D3"/>
              <w:left w:val="single" w:sz="0" w:space="0" w:color="D3D3D3"/>
              <w:bottom w:val="single" w:sz="0" w:space="0" w:color="D3D3D3"/>
              <w:right w:val="single" w:sz="0" w:space="0" w:color="D3D3D3"/>
            </w:tcBorders>
          </w:tcPr>
          <w:p w14:paraId="0B8C8501" w14:textId="3FB500F4" w:rsidR="00017E92" w:rsidRPr="001719B2" w:rsidRDefault="00C5528A" w:rsidP="001719B2">
            <w:pPr>
              <w:keepNext/>
              <w:spacing w:after="60"/>
              <w:jc w:val="right"/>
              <w:rPr>
                <w:sz w:val="18"/>
                <w:rPrChange w:id="2268" w:author="Haziq Jamil" w:date="2025-03-06T17:08:00Z" w16du:dateUtc="2025-03-06T09:08:00Z">
                  <w:rPr/>
                </w:rPrChange>
              </w:rPr>
              <w:pPrChange w:id="2269" w:author="Haziq Jamil" w:date="2025-03-06T17:08:00Z" w16du:dateUtc="2025-03-06T09:08:00Z">
                <w:pPr>
                  <w:keepNext/>
                  <w:spacing w:after="0"/>
                  <w:jc w:val="right"/>
                </w:pPr>
              </w:pPrChange>
            </w:pPr>
            <w:del w:id="2270" w:author="Haziq Jamil" w:date="2025-03-06T17:08:00Z" w16du:dateUtc="2025-03-06T09:08:00Z">
              <w:r>
                <w:rPr>
                  <w:rFonts w:ascii="Calibri" w:hAnsi="Calibri"/>
                  <w:sz w:val="20"/>
                </w:rPr>
                <w:delText>3097</w:delText>
              </w:r>
            </w:del>
            <w:ins w:id="2271" w:author="Haziq Jamil" w:date="2025-03-06T17:08:00Z" w16du:dateUtc="2025-03-06T09:08:00Z">
              <w:r w:rsidR="00017E92" w:rsidRPr="00017E92">
                <w:rPr>
                  <w:rFonts w:ascii="Calibri" w:hAnsi="Calibri"/>
                  <w:sz w:val="18"/>
                  <w:szCs w:val="22"/>
                </w:rPr>
                <w:t>2972</w:t>
              </w:r>
            </w:ins>
          </w:p>
        </w:tc>
        <w:tc>
          <w:tcPr>
            <w:tcW w:w="0" w:type="auto"/>
            <w:tcBorders>
              <w:top w:val="single" w:sz="0" w:space="0" w:color="D3D3D3"/>
              <w:left w:val="single" w:sz="0" w:space="0" w:color="D3D3D3"/>
              <w:bottom w:val="single" w:sz="0" w:space="0" w:color="D3D3D3"/>
              <w:right w:val="single" w:sz="0" w:space="0" w:color="D3D3D3"/>
            </w:tcBorders>
          </w:tcPr>
          <w:p w14:paraId="28D72C31" w14:textId="1DF26A42" w:rsidR="00017E92" w:rsidRPr="001719B2" w:rsidRDefault="00C5528A" w:rsidP="001719B2">
            <w:pPr>
              <w:keepNext/>
              <w:spacing w:after="60"/>
              <w:jc w:val="right"/>
              <w:rPr>
                <w:sz w:val="18"/>
                <w:rPrChange w:id="2272" w:author="Haziq Jamil" w:date="2025-03-06T17:08:00Z" w16du:dateUtc="2025-03-06T09:08:00Z">
                  <w:rPr/>
                </w:rPrChange>
              </w:rPr>
              <w:pPrChange w:id="2273" w:author="Haziq Jamil" w:date="2025-03-06T17:08:00Z" w16du:dateUtc="2025-03-06T09:08:00Z">
                <w:pPr>
                  <w:keepNext/>
                  <w:spacing w:after="0"/>
                  <w:jc w:val="right"/>
                </w:pPr>
              </w:pPrChange>
            </w:pPr>
            <w:del w:id="2274" w:author="Haziq Jamil" w:date="2025-03-06T17:08:00Z" w16du:dateUtc="2025-03-06T09:08:00Z">
              <w:r>
                <w:rPr>
                  <w:rFonts w:ascii="Calibri" w:hAnsi="Calibri"/>
                  <w:sz w:val="20"/>
                </w:rPr>
                <w:delText>53</w:delText>
              </w:r>
            </w:del>
            <w:ins w:id="2275" w:author="Haziq Jamil" w:date="2025-03-06T17:08:00Z" w16du:dateUtc="2025-03-06T09:08:00Z">
              <w:r w:rsidR="00017E92" w:rsidRPr="00017E92">
                <w:rPr>
                  <w:rFonts w:ascii="Calibri" w:hAnsi="Calibri"/>
                  <w:sz w:val="18"/>
                  <w:szCs w:val="22"/>
                </w:rPr>
                <w:t>77</w:t>
              </w:r>
            </w:ins>
            <w:r w:rsidR="00017E92" w:rsidRPr="001719B2">
              <w:rPr>
                <w:rFonts w:ascii="Calibri" w:hAnsi="Calibri"/>
                <w:sz w:val="18"/>
                <w:rPrChange w:id="2276" w:author="Haziq Jamil" w:date="2025-03-06T17:08:00Z" w16du:dateUtc="2025-03-06T09:08: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61C70973" w14:textId="77E322BE" w:rsidR="00017E92" w:rsidRPr="001719B2" w:rsidRDefault="00017E92" w:rsidP="001719B2">
            <w:pPr>
              <w:keepNext/>
              <w:spacing w:after="60"/>
              <w:jc w:val="right"/>
              <w:rPr>
                <w:sz w:val="18"/>
                <w:rPrChange w:id="2277" w:author="Haziq Jamil" w:date="2025-03-06T17:08:00Z" w16du:dateUtc="2025-03-06T09:08:00Z">
                  <w:rPr/>
                </w:rPrChange>
              </w:rPr>
              <w:pPrChange w:id="2278" w:author="Haziq Jamil" w:date="2025-03-06T17:08:00Z" w16du:dateUtc="2025-03-06T09:08:00Z">
                <w:pPr>
                  <w:keepNext/>
                  <w:spacing w:after="0"/>
                  <w:jc w:val="right"/>
                </w:pPr>
              </w:pPrChange>
            </w:pPr>
            <w:r w:rsidRPr="001719B2">
              <w:rPr>
                <w:rFonts w:ascii="Calibri" w:hAnsi="Calibri"/>
                <w:sz w:val="18"/>
                <w:rPrChange w:id="2279" w:author="Haziq Jamil" w:date="2025-03-06T17:08:00Z" w16du:dateUtc="2025-03-06T09:08:00Z">
                  <w:rPr>
                    <w:rFonts w:ascii="Calibri" w:hAnsi="Calibri"/>
                    <w:sz w:val="20"/>
                  </w:rPr>
                </w:rPrChange>
              </w:rPr>
              <w:t>4.</w:t>
            </w:r>
            <w:del w:id="2280" w:author="Haziq Jamil" w:date="2025-03-06T17:08:00Z" w16du:dateUtc="2025-03-06T09:08:00Z">
              <w:r w:rsidR="00C5528A">
                <w:rPr>
                  <w:rFonts w:ascii="Calibri" w:hAnsi="Calibri"/>
                  <w:sz w:val="20"/>
                </w:rPr>
                <w:delText>4</w:delText>
              </w:r>
            </w:del>
            <w:ins w:id="2281" w:author="Haziq Jamil" w:date="2025-03-06T17:08:00Z" w16du:dateUtc="2025-03-06T09:08:00Z">
              <w:r w:rsidRPr="00017E92">
                <w:rPr>
                  <w:rFonts w:ascii="Calibri" w:hAnsi="Calibri"/>
                  <w:sz w:val="18"/>
                  <w:szCs w:val="22"/>
                </w:rPr>
                <w:t>6</w:t>
              </w:r>
            </w:ins>
            <w:r w:rsidRPr="001719B2">
              <w:rPr>
                <w:rFonts w:ascii="Calibri" w:hAnsi="Calibri"/>
                <w:sz w:val="18"/>
                <w:rPrChange w:id="2282" w:author="Haziq Jamil" w:date="2025-03-06T17:08:00Z" w16du:dateUtc="2025-03-06T09:08: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BC25CB7" w14:textId="77777777" w:rsidR="00017E92" w:rsidRPr="001719B2" w:rsidRDefault="00017E92" w:rsidP="001719B2">
            <w:pPr>
              <w:keepNext/>
              <w:spacing w:after="60"/>
              <w:jc w:val="right"/>
              <w:rPr>
                <w:sz w:val="18"/>
                <w:rPrChange w:id="2283" w:author="Haziq Jamil" w:date="2025-03-06T17:08:00Z" w16du:dateUtc="2025-03-06T09:08:00Z">
                  <w:rPr/>
                </w:rPrChange>
              </w:rPr>
              <w:pPrChange w:id="2284" w:author="Haziq Jamil" w:date="2025-03-06T17:08:00Z" w16du:dateUtc="2025-03-06T09:08:00Z">
                <w:pPr>
                  <w:keepNext/>
                  <w:spacing w:after="0"/>
                  <w:jc w:val="right"/>
                </w:pPr>
              </w:pPrChange>
            </w:pPr>
            <w:r w:rsidRPr="001719B2">
              <w:rPr>
                <w:rFonts w:ascii="Calibri" w:hAnsi="Calibri"/>
                <w:sz w:val="18"/>
                <w:rPrChange w:id="2285" w:author="Haziq Jamil" w:date="2025-03-06T17:08:00Z" w16du:dateUtc="2025-03-06T09:08:00Z">
                  <w:rPr>
                    <w:rFonts w:ascii="Calibri" w:hAnsi="Calibri"/>
                    <w:sz w:val="20"/>
                  </w:rPr>
                </w:rPrChange>
              </w:rPr>
              <w:t>0.1%</w:t>
            </w:r>
          </w:p>
        </w:tc>
        <w:tc>
          <w:tcPr>
            <w:tcW w:w="0" w:type="auto"/>
            <w:tcBorders>
              <w:top w:val="single" w:sz="0" w:space="0" w:color="D3D3D3"/>
              <w:left w:val="single" w:sz="0" w:space="0" w:color="D3D3D3"/>
              <w:bottom w:val="single" w:sz="0" w:space="0" w:color="D3D3D3"/>
              <w:right w:val="single" w:sz="0" w:space="0" w:color="D3D3D3"/>
            </w:tcBorders>
          </w:tcPr>
          <w:p w14:paraId="5A6BAD73" w14:textId="77777777" w:rsidR="00017E92" w:rsidRPr="001719B2" w:rsidRDefault="00017E92" w:rsidP="001719B2">
            <w:pPr>
              <w:keepNext/>
              <w:spacing w:after="60"/>
              <w:jc w:val="center"/>
              <w:rPr>
                <w:sz w:val="18"/>
                <w:rPrChange w:id="2286" w:author="Haziq Jamil" w:date="2025-03-06T17:08:00Z" w16du:dateUtc="2025-03-06T09:08:00Z">
                  <w:rPr/>
                </w:rPrChange>
              </w:rPr>
              <w:pPrChange w:id="2287"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FE9EDDD" w14:textId="77777777" w:rsidR="00017E92" w:rsidRPr="001719B2" w:rsidRDefault="00017E92" w:rsidP="001719B2">
            <w:pPr>
              <w:keepNext/>
              <w:spacing w:after="60"/>
              <w:jc w:val="center"/>
              <w:rPr>
                <w:sz w:val="18"/>
                <w:rPrChange w:id="2288" w:author="Haziq Jamil" w:date="2025-03-06T17:08:00Z" w16du:dateUtc="2025-03-06T09:08:00Z">
                  <w:rPr/>
                </w:rPrChange>
              </w:rPr>
              <w:pPrChange w:id="2289" w:author="Haziq Jamil" w:date="2025-03-06T17:08:00Z" w16du:dateUtc="2025-03-06T09:08: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C57365C" w14:textId="77777777" w:rsidR="00017E92" w:rsidRPr="001719B2" w:rsidRDefault="00017E92" w:rsidP="001719B2">
            <w:pPr>
              <w:keepNext/>
              <w:spacing w:after="60"/>
              <w:jc w:val="center"/>
              <w:rPr>
                <w:sz w:val="18"/>
                <w:rPrChange w:id="2290" w:author="Haziq Jamil" w:date="2025-03-06T17:08:00Z" w16du:dateUtc="2025-03-06T09:08:00Z">
                  <w:rPr/>
                </w:rPrChange>
              </w:rPr>
              <w:pPrChange w:id="2291" w:author="Haziq Jamil" w:date="2025-03-06T17:08:00Z" w16du:dateUtc="2025-03-06T09:08:00Z">
                <w:pPr>
                  <w:keepNext/>
                  <w:spacing w:after="0"/>
                  <w:jc w:val="center"/>
                </w:pPr>
              </w:pPrChange>
            </w:pPr>
            <w:r w:rsidRPr="001719B2">
              <w:rPr>
                <w:rFonts w:ascii="Apple Color Emoji" w:hAnsi="Apple Color Emoji"/>
                <w:sz w:val="18"/>
                <w:rPrChange w:id="2292" w:author="Haziq Jamil" w:date="2025-03-06T17:08:00Z" w16du:dateUtc="2025-03-06T09:08: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8CD6A06" w14:textId="77777777" w:rsidR="00017E92" w:rsidRPr="001719B2" w:rsidRDefault="00017E92" w:rsidP="001719B2">
            <w:pPr>
              <w:keepNext/>
              <w:spacing w:after="60"/>
              <w:jc w:val="center"/>
              <w:rPr>
                <w:sz w:val="18"/>
                <w:rPrChange w:id="2293" w:author="Haziq Jamil" w:date="2025-03-06T17:08:00Z" w16du:dateUtc="2025-03-06T09:08:00Z">
                  <w:rPr/>
                </w:rPrChange>
              </w:rPr>
              <w:pPrChange w:id="2294" w:author="Haziq Jamil" w:date="2025-03-06T17:08:00Z" w16du:dateUtc="2025-03-06T09:08:00Z">
                <w:pPr>
                  <w:keepNext/>
                  <w:spacing w:after="0"/>
                  <w:jc w:val="center"/>
                </w:pPr>
              </w:pPrChange>
            </w:pPr>
            <w:r w:rsidRPr="001719B2">
              <w:rPr>
                <w:rFonts w:ascii="Apple Color Emoji" w:hAnsi="Apple Color Emoji"/>
                <w:sz w:val="18"/>
                <w:rPrChange w:id="2295" w:author="Haziq Jamil" w:date="2025-03-06T17:08:00Z" w16du:dateUtc="2025-03-06T09:08:00Z">
                  <w:rPr>
                    <w:rFonts w:ascii="Apple Color Emoji" w:hAnsi="Apple Color Emoji"/>
                    <w:sz w:val="20"/>
                  </w:rPr>
                </w:rPrChange>
              </w:rPr>
              <w:t>✔</w:t>
            </w:r>
          </w:p>
        </w:tc>
      </w:tr>
      <w:tr w:rsidR="00017E92" w:rsidRPr="00017E92" w14:paraId="2D8730A3" w14:textId="77777777" w:rsidTr="00236114">
        <w:trPr>
          <w:cantSplit/>
          <w:jc w:val="center"/>
          <w:ins w:id="2296" w:author="Haziq Jamil" w:date="2025-03-06T17:08:00Z" w16du:dateUtc="2025-03-06T09:08:00Z"/>
        </w:trPr>
        <w:tc>
          <w:tcPr>
            <w:tcW w:w="0" w:type="auto"/>
            <w:tcBorders>
              <w:top w:val="single" w:sz="0" w:space="0" w:color="D3D3D3"/>
              <w:left w:val="single" w:sz="0" w:space="0" w:color="D3D3D3"/>
              <w:bottom w:val="single" w:sz="0" w:space="0" w:color="D3D3D3"/>
              <w:right w:val="single" w:sz="0" w:space="0" w:color="D3D3D3"/>
            </w:tcBorders>
          </w:tcPr>
          <w:p w14:paraId="4DCC25DF" w14:textId="77777777" w:rsidR="00017E92" w:rsidRPr="00017E92" w:rsidRDefault="00017E92" w:rsidP="00236114">
            <w:pPr>
              <w:keepNext/>
              <w:spacing w:after="60"/>
              <w:rPr>
                <w:ins w:id="2297" w:author="Haziq Jamil" w:date="2025-03-06T17:08:00Z" w16du:dateUtc="2025-03-06T09:08:00Z"/>
                <w:sz w:val="18"/>
                <w:szCs w:val="22"/>
              </w:rPr>
            </w:pPr>
            <w:ins w:id="2298" w:author="Haziq Jamil" w:date="2025-03-06T17:08:00Z" w16du:dateUtc="2025-03-06T09:08:00Z">
              <w:r w:rsidRPr="00017E92">
                <w:rPr>
                  <w:rFonts w:ascii="Calibri" w:hAnsi="Calibri"/>
                  <w:sz w:val="18"/>
                  <w:szCs w:val="22"/>
                </w:rPr>
                <w:t>2025</w:t>
              </w:r>
            </w:ins>
          </w:p>
        </w:tc>
        <w:tc>
          <w:tcPr>
            <w:tcW w:w="0" w:type="auto"/>
            <w:tcBorders>
              <w:top w:val="single" w:sz="0" w:space="0" w:color="D3D3D3"/>
              <w:left w:val="single" w:sz="0" w:space="0" w:color="D3D3D3"/>
              <w:bottom w:val="single" w:sz="0" w:space="0" w:color="D3D3D3"/>
              <w:right w:val="single" w:sz="0" w:space="0" w:color="D3D3D3"/>
            </w:tcBorders>
          </w:tcPr>
          <w:p w14:paraId="2BD5B21B" w14:textId="77777777" w:rsidR="00017E92" w:rsidRPr="00017E92" w:rsidRDefault="00017E92" w:rsidP="00236114">
            <w:pPr>
              <w:keepNext/>
              <w:spacing w:after="60"/>
              <w:jc w:val="right"/>
              <w:rPr>
                <w:ins w:id="2299" w:author="Haziq Jamil" w:date="2025-03-06T17:08:00Z" w16du:dateUtc="2025-03-06T09:08:00Z"/>
                <w:sz w:val="18"/>
                <w:szCs w:val="22"/>
              </w:rPr>
            </w:pPr>
            <w:ins w:id="2300" w:author="Haziq Jamil" w:date="2025-03-06T17:08:00Z" w16du:dateUtc="2025-03-06T09:08:00Z">
              <w:r w:rsidRPr="00017E92">
                <w:rPr>
                  <w:rFonts w:ascii="Calibri" w:hAnsi="Calibri"/>
                  <w:sz w:val="18"/>
                  <w:szCs w:val="22"/>
                </w:rPr>
                <w:t>572</w:t>
              </w:r>
            </w:ins>
          </w:p>
        </w:tc>
        <w:tc>
          <w:tcPr>
            <w:tcW w:w="0" w:type="auto"/>
            <w:tcBorders>
              <w:top w:val="single" w:sz="0" w:space="0" w:color="D3D3D3"/>
              <w:left w:val="single" w:sz="0" w:space="0" w:color="D3D3D3"/>
              <w:bottom w:val="single" w:sz="0" w:space="0" w:color="D3D3D3"/>
              <w:right w:val="single" w:sz="0" w:space="0" w:color="D3D3D3"/>
            </w:tcBorders>
          </w:tcPr>
          <w:p w14:paraId="401E8455" w14:textId="77777777" w:rsidR="00017E92" w:rsidRPr="00017E92" w:rsidRDefault="00017E92" w:rsidP="00236114">
            <w:pPr>
              <w:keepNext/>
              <w:spacing w:after="60"/>
              <w:jc w:val="right"/>
              <w:rPr>
                <w:ins w:id="2301" w:author="Haziq Jamil" w:date="2025-03-06T17:08:00Z" w16du:dateUtc="2025-03-06T09:08:00Z"/>
                <w:sz w:val="18"/>
                <w:szCs w:val="22"/>
              </w:rPr>
            </w:pPr>
            <w:ins w:id="2302" w:author="Haziq Jamil" w:date="2025-03-06T17:08:00Z" w16du:dateUtc="2025-03-06T09:08:00Z">
              <w:r w:rsidRPr="00017E92">
                <w:rPr>
                  <w:rFonts w:ascii="Calibri" w:hAnsi="Calibri"/>
                  <w:sz w:val="18"/>
                  <w:szCs w:val="22"/>
                </w:rPr>
                <w:t>59.3%</w:t>
              </w:r>
            </w:ins>
          </w:p>
        </w:tc>
        <w:tc>
          <w:tcPr>
            <w:tcW w:w="0" w:type="auto"/>
            <w:tcBorders>
              <w:top w:val="single" w:sz="0" w:space="0" w:color="D3D3D3"/>
              <w:left w:val="single" w:sz="0" w:space="0" w:color="D3D3D3"/>
              <w:bottom w:val="single" w:sz="0" w:space="0" w:color="D3D3D3"/>
              <w:right w:val="single" w:sz="0" w:space="0" w:color="D3D3D3"/>
            </w:tcBorders>
          </w:tcPr>
          <w:p w14:paraId="6DC79881" w14:textId="77777777" w:rsidR="00017E92" w:rsidRPr="00017E92" w:rsidRDefault="00017E92" w:rsidP="00236114">
            <w:pPr>
              <w:keepNext/>
              <w:spacing w:after="60"/>
              <w:jc w:val="right"/>
              <w:rPr>
                <w:ins w:id="2303" w:author="Haziq Jamil" w:date="2025-03-06T17:08:00Z" w16du:dateUtc="2025-03-06T09:08:00Z"/>
                <w:sz w:val="18"/>
                <w:szCs w:val="22"/>
              </w:rPr>
            </w:pPr>
            <w:ins w:id="2304" w:author="Haziq Jamil" w:date="2025-03-06T17:08:00Z" w16du:dateUtc="2025-03-06T09:08:00Z">
              <w:r w:rsidRPr="00017E92">
                <w:rPr>
                  <w:rFonts w:ascii="Calibri" w:hAnsi="Calibri"/>
                  <w:sz w:val="18"/>
                  <w:szCs w:val="22"/>
                </w:rPr>
                <w:t>14.7%</w:t>
              </w:r>
            </w:ins>
          </w:p>
        </w:tc>
        <w:tc>
          <w:tcPr>
            <w:tcW w:w="0" w:type="auto"/>
            <w:tcBorders>
              <w:top w:val="single" w:sz="0" w:space="0" w:color="D3D3D3"/>
              <w:left w:val="single" w:sz="0" w:space="0" w:color="D3D3D3"/>
              <w:bottom w:val="single" w:sz="0" w:space="0" w:color="D3D3D3"/>
              <w:right w:val="single" w:sz="0" w:space="0" w:color="D3D3D3"/>
            </w:tcBorders>
          </w:tcPr>
          <w:p w14:paraId="1D326EB9" w14:textId="77777777" w:rsidR="00017E92" w:rsidRPr="00017E92" w:rsidRDefault="00017E92" w:rsidP="00236114">
            <w:pPr>
              <w:keepNext/>
              <w:spacing w:after="60"/>
              <w:jc w:val="right"/>
              <w:rPr>
                <w:ins w:id="2305" w:author="Haziq Jamil" w:date="2025-03-06T17:08:00Z" w16du:dateUtc="2025-03-06T09:08:00Z"/>
                <w:sz w:val="18"/>
                <w:szCs w:val="22"/>
              </w:rPr>
            </w:pPr>
            <w:ins w:id="2306" w:author="Haziq Jamil" w:date="2025-03-06T17:08:00Z" w16du:dateUtc="2025-03-06T09:08:00Z">
              <w:r w:rsidRPr="00017E92">
                <w:rPr>
                  <w:rFonts w:ascii="Calibri" w:hAnsi="Calibri"/>
                  <w:sz w:val="18"/>
                  <w:szCs w:val="22"/>
                </w:rPr>
                <w:t>0.0%</w:t>
              </w:r>
            </w:ins>
          </w:p>
        </w:tc>
        <w:tc>
          <w:tcPr>
            <w:tcW w:w="0" w:type="auto"/>
            <w:tcBorders>
              <w:top w:val="single" w:sz="0" w:space="0" w:color="D3D3D3"/>
              <w:left w:val="single" w:sz="0" w:space="0" w:color="D3D3D3"/>
              <w:bottom w:val="single" w:sz="0" w:space="0" w:color="D3D3D3"/>
              <w:right w:val="single" w:sz="0" w:space="0" w:color="D3D3D3"/>
            </w:tcBorders>
          </w:tcPr>
          <w:p w14:paraId="32CE6B3A" w14:textId="77777777" w:rsidR="00017E92" w:rsidRPr="00017E92" w:rsidRDefault="00017E92" w:rsidP="00236114">
            <w:pPr>
              <w:keepNext/>
              <w:spacing w:after="60"/>
              <w:jc w:val="center"/>
              <w:rPr>
                <w:ins w:id="2307" w:author="Haziq Jamil" w:date="2025-03-06T17:08:00Z" w16du:dateUtc="2025-03-06T09:08:00Z"/>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F45681" w14:textId="77777777" w:rsidR="00017E92" w:rsidRPr="00017E92" w:rsidRDefault="00017E92" w:rsidP="00236114">
            <w:pPr>
              <w:keepNext/>
              <w:spacing w:after="60"/>
              <w:jc w:val="center"/>
              <w:rPr>
                <w:ins w:id="2308" w:author="Haziq Jamil" w:date="2025-03-06T17:08:00Z" w16du:dateUtc="2025-03-06T09:08:00Z"/>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A762D0" w14:textId="77777777" w:rsidR="00017E92" w:rsidRPr="00017E92" w:rsidRDefault="00017E92" w:rsidP="00236114">
            <w:pPr>
              <w:keepNext/>
              <w:spacing w:after="60"/>
              <w:jc w:val="center"/>
              <w:rPr>
                <w:ins w:id="2309" w:author="Haziq Jamil" w:date="2025-03-06T17:08:00Z" w16du:dateUtc="2025-03-06T09:08:00Z"/>
                <w:sz w:val="18"/>
                <w:szCs w:val="22"/>
              </w:rPr>
            </w:pPr>
            <w:ins w:id="2310" w:author="Haziq Jamil" w:date="2025-03-06T17:08:00Z" w16du:dateUtc="2025-03-06T09:08:00Z">
              <w:r w:rsidRPr="00017E92">
                <w:rPr>
                  <w:rFonts w:ascii="Apple Color Emoji" w:hAnsi="Apple Color Emoji" w:cs="Apple Color Emoji"/>
                  <w:sz w:val="18"/>
                  <w:szCs w:val="22"/>
                </w:rPr>
                <w:t>✔</w:t>
              </w:r>
            </w:ins>
          </w:p>
        </w:tc>
        <w:tc>
          <w:tcPr>
            <w:tcW w:w="0" w:type="auto"/>
            <w:tcBorders>
              <w:top w:val="single" w:sz="0" w:space="0" w:color="D3D3D3"/>
              <w:left w:val="single" w:sz="0" w:space="0" w:color="D3D3D3"/>
              <w:bottom w:val="single" w:sz="0" w:space="0" w:color="D3D3D3"/>
              <w:right w:val="single" w:sz="0" w:space="0" w:color="D3D3D3"/>
            </w:tcBorders>
          </w:tcPr>
          <w:p w14:paraId="13869823" w14:textId="77777777" w:rsidR="00017E92" w:rsidRPr="00017E92" w:rsidRDefault="00017E92" w:rsidP="00236114">
            <w:pPr>
              <w:keepNext/>
              <w:spacing w:after="60"/>
              <w:jc w:val="center"/>
              <w:rPr>
                <w:ins w:id="2311" w:author="Haziq Jamil" w:date="2025-03-06T17:08:00Z" w16du:dateUtc="2025-03-06T09:08:00Z"/>
                <w:sz w:val="18"/>
                <w:szCs w:val="22"/>
              </w:rPr>
            </w:pPr>
            <w:ins w:id="2312" w:author="Haziq Jamil" w:date="2025-03-06T17:08:00Z" w16du:dateUtc="2025-03-06T09:08:00Z">
              <w:r w:rsidRPr="00017E92">
                <w:rPr>
                  <w:rFonts w:ascii="Apple Color Emoji" w:hAnsi="Apple Color Emoji" w:cs="Apple Color Emoji"/>
                  <w:sz w:val="18"/>
                  <w:szCs w:val="22"/>
                </w:rPr>
                <w:t>✔</w:t>
              </w:r>
            </w:ins>
          </w:p>
        </w:tc>
      </w:tr>
      <w:tr w:rsidR="00017E92" w:rsidRPr="00017E92" w14:paraId="0B98B9EC" w14:textId="77777777" w:rsidTr="00236114">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661A05A" w14:textId="5FB8B8C6" w:rsidR="00017E92" w:rsidRPr="001719B2" w:rsidRDefault="00C5528A" w:rsidP="00236114">
            <w:pPr>
              <w:keepNext/>
              <w:spacing w:after="60"/>
              <w:rPr>
                <w:sz w:val="18"/>
                <w:rPrChange w:id="2313" w:author="Haziq Jamil" w:date="2025-03-06T17:08:00Z" w16du:dateUtc="2025-03-06T09:08:00Z">
                  <w:rPr/>
                </w:rPrChange>
              </w:rPr>
            </w:pPr>
            <w:del w:id="2314" w:author="Haziq Jamil" w:date="2025-03-06T17:08:00Z" w16du:dateUtc="2025-03-06T09:08:00Z">
              <w:r>
                <w:rPr>
                  <w:rFonts w:ascii="Calibri" w:hAnsi="Calibri"/>
                  <w:sz w:val="20"/>
                </w:rPr>
                <w:delText>mean</w:delText>
              </w:r>
            </w:del>
            <w:ins w:id="2315" w:author="Haziq Jamil" w:date="2025-03-06T17:08:00Z" w16du:dateUtc="2025-03-06T09:08:00Z">
              <w:r w:rsidR="001F16C2">
                <w:rPr>
                  <w:rFonts w:ascii="Calibri" w:hAnsi="Calibri"/>
                  <w:sz w:val="18"/>
                  <w:szCs w:val="22"/>
                </w:rPr>
                <w:t>M</w:t>
              </w:r>
              <w:r w:rsidR="00017E92" w:rsidRPr="00017E92">
                <w:rPr>
                  <w:rFonts w:ascii="Calibri" w:hAnsi="Calibri"/>
                  <w:sz w:val="18"/>
                  <w:szCs w:val="22"/>
                </w:rPr>
                <w:t>ean</w:t>
              </w:r>
            </w:ins>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A516CF1" w14:textId="4C957765" w:rsidR="00017E92" w:rsidRPr="001719B2" w:rsidRDefault="00C5528A" w:rsidP="001719B2">
            <w:pPr>
              <w:keepNext/>
              <w:spacing w:after="60"/>
              <w:jc w:val="right"/>
              <w:rPr>
                <w:sz w:val="18"/>
                <w:rPrChange w:id="2316" w:author="Haziq Jamil" w:date="2025-03-06T17:08:00Z" w16du:dateUtc="2025-03-06T09:08:00Z">
                  <w:rPr/>
                </w:rPrChange>
              </w:rPr>
              <w:pPrChange w:id="2317" w:author="Haziq Jamil" w:date="2025-03-06T17:08:00Z" w16du:dateUtc="2025-03-06T09:08:00Z">
                <w:pPr>
                  <w:keepNext/>
                  <w:spacing w:after="60"/>
                </w:pPr>
              </w:pPrChange>
            </w:pPr>
            <w:del w:id="2318" w:author="Haziq Jamil" w:date="2025-03-06T17:08:00Z" w16du:dateUtc="2025-03-06T09:08:00Z">
              <w:r>
                <w:rPr>
                  <w:rFonts w:ascii="Calibri" w:hAnsi="Calibri"/>
                  <w:sz w:val="20"/>
                </w:rPr>
                <w:delText>984</w:delText>
              </w:r>
            </w:del>
            <w:ins w:id="2319" w:author="Haziq Jamil" w:date="2025-03-06T17:08:00Z" w16du:dateUtc="2025-03-06T09:08:00Z">
              <w:r w:rsidR="00017E92" w:rsidRPr="00017E92">
                <w:rPr>
                  <w:rFonts w:ascii="Calibri" w:hAnsi="Calibri"/>
                  <w:sz w:val="18"/>
                  <w:szCs w:val="22"/>
                </w:rPr>
                <w:t>943</w:t>
              </w:r>
            </w:ins>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0CD4800" w14:textId="1D123403" w:rsidR="00017E92" w:rsidRPr="001719B2" w:rsidRDefault="00C5528A" w:rsidP="001719B2">
            <w:pPr>
              <w:keepNext/>
              <w:spacing w:after="60"/>
              <w:jc w:val="right"/>
              <w:rPr>
                <w:sz w:val="18"/>
                <w:rPrChange w:id="2320" w:author="Haziq Jamil" w:date="2025-03-06T17:08:00Z" w16du:dateUtc="2025-03-06T09:08:00Z">
                  <w:rPr/>
                </w:rPrChange>
              </w:rPr>
              <w:pPrChange w:id="2321" w:author="Haziq Jamil" w:date="2025-03-06T17:08:00Z" w16du:dateUtc="2025-03-06T09:08:00Z">
                <w:pPr>
                  <w:keepNext/>
                  <w:spacing w:after="60"/>
                </w:pPr>
              </w:pPrChange>
            </w:pPr>
            <w:del w:id="2322" w:author="Haziq Jamil" w:date="2025-03-06T17:08:00Z" w16du:dateUtc="2025-03-06T09:08:00Z">
              <w:r>
                <w:rPr>
                  <w:rFonts w:ascii="Calibri" w:hAnsi="Calibri"/>
                  <w:sz w:val="20"/>
                </w:rPr>
                <w:delText>42.9</w:delText>
              </w:r>
            </w:del>
            <w:ins w:id="2323" w:author="Haziq Jamil" w:date="2025-03-06T17:08:00Z" w16du:dateUtc="2025-03-06T09:08:00Z">
              <w:r w:rsidR="00017E92" w:rsidRPr="00017E92">
                <w:rPr>
                  <w:rFonts w:ascii="Calibri" w:hAnsi="Calibri"/>
                  <w:sz w:val="18"/>
                  <w:szCs w:val="22"/>
                </w:rPr>
                <w:t>62.0</w:t>
              </w:r>
            </w:ins>
            <w:r w:rsidR="00017E92" w:rsidRPr="001719B2">
              <w:rPr>
                <w:rFonts w:ascii="Calibri" w:hAnsi="Calibri"/>
                <w:sz w:val="18"/>
                <w:rPrChange w:id="2324" w:author="Haziq Jamil" w:date="2025-03-06T17:08:00Z" w16du:dateUtc="2025-03-06T09:08: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E4FD16F" w14:textId="77777777" w:rsidR="00017E92" w:rsidRPr="001719B2" w:rsidRDefault="00017E92" w:rsidP="001719B2">
            <w:pPr>
              <w:keepNext/>
              <w:spacing w:after="60"/>
              <w:jc w:val="right"/>
              <w:rPr>
                <w:sz w:val="18"/>
                <w:rPrChange w:id="2325" w:author="Haziq Jamil" w:date="2025-03-06T17:08:00Z" w16du:dateUtc="2025-03-06T09:08:00Z">
                  <w:rPr/>
                </w:rPrChange>
              </w:rPr>
              <w:pPrChange w:id="2326" w:author="Haziq Jamil" w:date="2025-03-06T17:08:00Z" w16du:dateUtc="2025-03-06T09:08:00Z">
                <w:pPr>
                  <w:keepNext/>
                  <w:spacing w:after="60"/>
                </w:pPr>
              </w:pPrChange>
            </w:pPr>
            <w:r w:rsidRPr="001719B2">
              <w:rPr>
                <w:rFonts w:ascii="Calibri" w:hAnsi="Calibri"/>
                <w:sz w:val="18"/>
                <w:rPrChange w:id="2327" w:author="Haziq Jamil" w:date="2025-03-06T17:08:00Z" w16du:dateUtc="2025-03-06T09:08:00Z">
                  <w:rPr>
                    <w:rFonts w:ascii="Calibri" w:hAnsi="Calibri"/>
                    <w:sz w:val="20"/>
                  </w:rPr>
                </w:rPrChange>
              </w:rPr>
              <w:t>13.5%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7227A53" w14:textId="5E621428" w:rsidR="00017E92" w:rsidRPr="001719B2" w:rsidRDefault="00017E92" w:rsidP="001719B2">
            <w:pPr>
              <w:keepNext/>
              <w:spacing w:after="60"/>
              <w:jc w:val="right"/>
              <w:rPr>
                <w:sz w:val="18"/>
                <w:rPrChange w:id="2328" w:author="Haziq Jamil" w:date="2025-03-06T17:08:00Z" w16du:dateUtc="2025-03-06T09:08:00Z">
                  <w:rPr/>
                </w:rPrChange>
              </w:rPr>
              <w:pPrChange w:id="2329" w:author="Haziq Jamil" w:date="2025-03-06T17:08:00Z" w16du:dateUtc="2025-03-06T09:08:00Z">
                <w:pPr>
                  <w:keepNext/>
                  <w:spacing w:after="60"/>
                </w:pPr>
              </w:pPrChange>
            </w:pPr>
            <w:r w:rsidRPr="001719B2">
              <w:rPr>
                <w:rFonts w:ascii="Calibri" w:hAnsi="Calibri"/>
                <w:sz w:val="18"/>
                <w:rPrChange w:id="2330" w:author="Haziq Jamil" w:date="2025-03-06T17:08:00Z" w16du:dateUtc="2025-03-06T09:08:00Z">
                  <w:rPr>
                    <w:rFonts w:ascii="Calibri" w:hAnsi="Calibri"/>
                    <w:sz w:val="20"/>
                  </w:rPr>
                </w:rPrChange>
              </w:rPr>
              <w:t>10.</w:t>
            </w:r>
            <w:del w:id="2331" w:author="Haziq Jamil" w:date="2025-03-06T17:08:00Z" w16du:dateUtc="2025-03-06T09:08:00Z">
              <w:r w:rsidR="00C5528A">
                <w:rPr>
                  <w:rFonts w:ascii="Calibri" w:hAnsi="Calibri"/>
                  <w:sz w:val="20"/>
                </w:rPr>
                <w:delText>5</w:delText>
              </w:r>
            </w:del>
            <w:ins w:id="2332" w:author="Haziq Jamil" w:date="2025-03-06T17:08:00Z" w16du:dateUtc="2025-03-06T09:08:00Z">
              <w:r w:rsidRPr="00017E92">
                <w:rPr>
                  <w:rFonts w:ascii="Calibri" w:hAnsi="Calibri"/>
                  <w:sz w:val="18"/>
                  <w:szCs w:val="22"/>
                </w:rPr>
                <w:t>1</w:t>
              </w:r>
            </w:ins>
            <w:r w:rsidRPr="001719B2">
              <w:rPr>
                <w:rFonts w:ascii="Calibri" w:hAnsi="Calibri"/>
                <w:sz w:val="18"/>
                <w:rPrChange w:id="2333" w:author="Haziq Jamil" w:date="2025-03-06T17:08:00Z" w16du:dateUtc="2025-03-06T09:08: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0BB8FC7" w14:textId="77777777" w:rsidR="00017E92" w:rsidRPr="001719B2" w:rsidRDefault="00017E92" w:rsidP="001719B2">
            <w:pPr>
              <w:keepNext/>
              <w:spacing w:after="60"/>
              <w:jc w:val="center"/>
              <w:rPr>
                <w:sz w:val="18"/>
                <w:rPrChange w:id="2334" w:author="Haziq Jamil" w:date="2025-03-06T17:08:00Z" w16du:dateUtc="2025-03-06T09:08:00Z">
                  <w:rPr/>
                </w:rPrChange>
              </w:rPr>
              <w:pPrChange w:id="2335" w:author="Haziq Jamil" w:date="2025-03-06T17:08:00Z" w16du:dateUtc="2025-03-06T09:08:00Z">
                <w:pPr>
                  <w:keepNext/>
                  <w:spacing w:after="60"/>
                </w:pPr>
              </w:pPrChange>
            </w:pPr>
            <w:r w:rsidRPr="001719B2">
              <w:rPr>
                <w:rFonts w:ascii="Calibri" w:hAnsi="Calibri"/>
                <w:sz w:val="18"/>
                <w:rPrChange w:id="2336" w:author="Haziq Jamil" w:date="2025-03-06T17:08:00Z" w16du:dateUtc="2025-03-06T09:08: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7687A606" w14:textId="77777777" w:rsidR="00017E92" w:rsidRPr="001719B2" w:rsidRDefault="00017E92" w:rsidP="001719B2">
            <w:pPr>
              <w:keepNext/>
              <w:spacing w:after="60"/>
              <w:jc w:val="center"/>
              <w:rPr>
                <w:sz w:val="18"/>
                <w:rPrChange w:id="2337" w:author="Haziq Jamil" w:date="2025-03-06T17:08:00Z" w16du:dateUtc="2025-03-06T09:08:00Z">
                  <w:rPr/>
                </w:rPrChange>
              </w:rPr>
              <w:pPrChange w:id="2338" w:author="Haziq Jamil" w:date="2025-03-06T17:08:00Z" w16du:dateUtc="2025-03-06T09:08:00Z">
                <w:pPr>
                  <w:keepNext/>
                  <w:spacing w:after="60"/>
                </w:pPr>
              </w:pPrChange>
            </w:pPr>
            <w:r w:rsidRPr="001719B2">
              <w:rPr>
                <w:rFonts w:ascii="Calibri" w:hAnsi="Calibri"/>
                <w:sz w:val="18"/>
                <w:rPrChange w:id="2339" w:author="Haziq Jamil" w:date="2025-03-06T17:08:00Z" w16du:dateUtc="2025-03-06T09:08: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CF92120" w14:textId="77777777" w:rsidR="00017E92" w:rsidRPr="001719B2" w:rsidRDefault="00017E92" w:rsidP="001719B2">
            <w:pPr>
              <w:keepNext/>
              <w:spacing w:after="60"/>
              <w:jc w:val="center"/>
              <w:rPr>
                <w:sz w:val="18"/>
                <w:rPrChange w:id="2340" w:author="Haziq Jamil" w:date="2025-03-06T17:08:00Z" w16du:dateUtc="2025-03-06T09:08:00Z">
                  <w:rPr/>
                </w:rPrChange>
              </w:rPr>
              <w:pPrChange w:id="2341" w:author="Haziq Jamil" w:date="2025-03-06T17:08:00Z" w16du:dateUtc="2025-03-06T09:08:00Z">
                <w:pPr>
                  <w:keepNext/>
                  <w:spacing w:after="60"/>
                </w:pPr>
              </w:pPrChange>
            </w:pPr>
            <w:r w:rsidRPr="001719B2">
              <w:rPr>
                <w:rFonts w:ascii="Calibri" w:hAnsi="Calibri"/>
                <w:sz w:val="18"/>
                <w:rPrChange w:id="2342" w:author="Haziq Jamil" w:date="2025-03-06T17:08:00Z" w16du:dateUtc="2025-03-06T09:08: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C78A683" w14:textId="77777777" w:rsidR="00017E92" w:rsidRPr="001719B2" w:rsidRDefault="00017E92" w:rsidP="001719B2">
            <w:pPr>
              <w:keepNext/>
              <w:spacing w:after="60"/>
              <w:jc w:val="center"/>
              <w:rPr>
                <w:sz w:val="18"/>
                <w:rPrChange w:id="2343" w:author="Haziq Jamil" w:date="2025-03-06T17:08:00Z" w16du:dateUtc="2025-03-06T09:08:00Z">
                  <w:rPr/>
                </w:rPrChange>
              </w:rPr>
              <w:pPrChange w:id="2344" w:author="Haziq Jamil" w:date="2025-03-06T17:08:00Z" w16du:dateUtc="2025-03-06T09:08:00Z">
                <w:pPr>
                  <w:keepNext/>
                  <w:spacing w:after="60"/>
                </w:pPr>
              </w:pPrChange>
            </w:pPr>
            <w:r w:rsidRPr="001719B2">
              <w:rPr>
                <w:rFonts w:ascii="Calibri" w:hAnsi="Calibri"/>
                <w:sz w:val="18"/>
                <w:rPrChange w:id="2345" w:author="Haziq Jamil" w:date="2025-03-06T17:08:00Z" w16du:dateUtc="2025-03-06T09:08:00Z">
                  <w:rPr>
                    <w:rFonts w:ascii="Calibri" w:hAnsi="Calibri"/>
                    <w:sz w:val="20"/>
                  </w:rPr>
                </w:rPrChange>
              </w:rPr>
              <w:t>—</w:t>
            </w:r>
          </w:p>
        </w:tc>
      </w:tr>
      <w:tr w:rsidR="00017E92" w:rsidRPr="00017E92" w14:paraId="01A34AE1" w14:textId="77777777" w:rsidTr="00236114">
        <w:trPr>
          <w:cantSplit/>
          <w:jc w:val="center"/>
        </w:trPr>
        <w:tc>
          <w:tcPr>
            <w:tcW w:w="0" w:type="auto"/>
            <w:gridSpan w:val="9"/>
          </w:tcPr>
          <w:p w14:paraId="7D214D66" w14:textId="73AC1DCB" w:rsidR="00017E92" w:rsidRPr="001719B2" w:rsidRDefault="00C5528A" w:rsidP="00236114">
            <w:pPr>
              <w:keepNext/>
              <w:spacing w:after="60"/>
              <w:rPr>
                <w:sz w:val="18"/>
                <w:rPrChange w:id="2346" w:author="Haziq Jamil" w:date="2025-03-06T17:08:00Z" w16du:dateUtc="2025-03-06T09:08:00Z">
                  <w:rPr/>
                </w:rPrChange>
              </w:rPr>
            </w:pPr>
            <w:del w:id="2347" w:author="Haziq Jamil" w:date="2025-03-06T17:08:00Z" w16du:dateUtc="2025-03-06T09:08:00Z">
              <w:r>
                <w:rPr>
                  <w:rFonts w:ascii="Calibri" w:hAnsi="Calibri"/>
                  <w:i/>
                  <w:sz w:val="20"/>
                  <w:vertAlign w:val="superscript"/>
                </w:rPr>
                <w:delText>1</w:delText>
              </w:r>
              <w:r>
                <w:rPr>
                  <w:rFonts w:ascii="Calibri" w:hAnsi="Calibri"/>
                  <w:sz w:val="20"/>
                </w:rPr>
                <w:delText>Total number of mukims in Brunei = 39.</w:delText>
              </w:r>
            </w:del>
            <w:ins w:id="2348" w:author="Haziq Jamil" w:date="2025-03-06T17:08:00Z" w16du:dateUtc="2025-03-06T09:08:00Z">
              <w:r w:rsidR="00017E92" w:rsidRPr="00017E92">
                <w:rPr>
                  <w:rFonts w:ascii="Calibri" w:hAnsi="Calibri"/>
                  <w:i/>
                  <w:sz w:val="18"/>
                  <w:szCs w:val="22"/>
                  <w:vertAlign w:val="superscript"/>
                </w:rPr>
                <w:t>1</w:t>
              </w:r>
              <w:r w:rsidR="00017E92" w:rsidRPr="00017E92">
                <w:rPr>
                  <w:rFonts w:ascii="Calibri" w:hAnsi="Calibri"/>
                  <w:sz w:val="18"/>
                  <w:szCs w:val="22"/>
                </w:rPr>
                <w:t>Of Brunei’s 39 mukims, only 27 are considered transactable—excluding water villages and remote, non-developable areas.</w:t>
              </w:r>
            </w:ins>
          </w:p>
        </w:tc>
      </w:tr>
      <w:tr w:rsidR="00017E92" w:rsidRPr="00017E92" w14:paraId="69CDDE1F" w14:textId="77777777" w:rsidTr="00236114">
        <w:trPr>
          <w:cantSplit/>
          <w:jc w:val="center"/>
        </w:trPr>
        <w:tc>
          <w:tcPr>
            <w:tcW w:w="0" w:type="auto"/>
            <w:gridSpan w:val="9"/>
          </w:tcPr>
          <w:p w14:paraId="707C40C6" w14:textId="77777777" w:rsidR="00017E92" w:rsidRPr="001719B2" w:rsidRDefault="00017E92" w:rsidP="00236114">
            <w:pPr>
              <w:keepNext/>
              <w:spacing w:after="60"/>
              <w:rPr>
                <w:sz w:val="18"/>
                <w:rPrChange w:id="2349" w:author="Haziq Jamil" w:date="2025-03-06T17:08:00Z" w16du:dateUtc="2025-03-06T09:08:00Z">
                  <w:rPr/>
                </w:rPrChange>
              </w:rPr>
            </w:pPr>
            <w:r w:rsidRPr="001719B2">
              <w:rPr>
                <w:rFonts w:ascii="Calibri" w:hAnsi="Calibri"/>
                <w:i/>
                <w:sz w:val="18"/>
                <w:vertAlign w:val="superscript"/>
                <w:rPrChange w:id="2350" w:author="Haziq Jamil" w:date="2025-03-06T17:08:00Z" w16du:dateUtc="2025-03-06T09:08:00Z">
                  <w:rPr>
                    <w:rFonts w:ascii="Calibri" w:hAnsi="Calibri"/>
                    <w:i/>
                    <w:sz w:val="20"/>
                    <w:vertAlign w:val="superscript"/>
                  </w:rPr>
                </w:rPrChange>
              </w:rPr>
              <w:t>2</w:t>
            </w:r>
            <w:r w:rsidRPr="001719B2">
              <w:rPr>
                <w:rFonts w:ascii="Calibri" w:hAnsi="Calibri"/>
                <w:sz w:val="18"/>
                <w:rPrChange w:id="2351" w:author="Haziq Jamil" w:date="2025-03-06T17:08:00Z" w16du:dateUtc="2025-03-06T09:08:00Z">
                  <w:rPr>
                    <w:rFonts w:ascii="Calibri" w:hAnsi="Calibri"/>
                    <w:sz w:val="20"/>
                  </w:rPr>
                </w:rPrChange>
              </w:rPr>
              <w:t>Unknown property type.</w:t>
            </w:r>
          </w:p>
        </w:tc>
      </w:tr>
      <w:tr w:rsidR="00017E92" w:rsidRPr="00017E92" w14:paraId="3B816019" w14:textId="77777777" w:rsidTr="00236114">
        <w:trPr>
          <w:cantSplit/>
          <w:jc w:val="center"/>
        </w:trPr>
        <w:tc>
          <w:tcPr>
            <w:tcW w:w="0" w:type="auto"/>
            <w:gridSpan w:val="9"/>
          </w:tcPr>
          <w:p w14:paraId="19CF29C0" w14:textId="77777777" w:rsidR="00017E92" w:rsidRPr="001719B2" w:rsidRDefault="00017E92" w:rsidP="00236114">
            <w:pPr>
              <w:keepNext/>
              <w:spacing w:after="60"/>
              <w:rPr>
                <w:sz w:val="18"/>
                <w:rPrChange w:id="2352" w:author="Haziq Jamil" w:date="2025-03-06T17:08:00Z" w16du:dateUtc="2025-03-06T09:08:00Z">
                  <w:rPr/>
                </w:rPrChange>
              </w:rPr>
            </w:pPr>
            <w:r w:rsidRPr="001719B2">
              <w:rPr>
                <w:rFonts w:ascii="Calibri" w:hAnsi="Calibri"/>
                <w:i/>
                <w:sz w:val="18"/>
                <w:vertAlign w:val="superscript"/>
                <w:rPrChange w:id="2353" w:author="Haziq Jamil" w:date="2025-03-06T17:08:00Z" w16du:dateUtc="2025-03-06T09:08:00Z">
                  <w:rPr>
                    <w:rFonts w:ascii="Calibri" w:hAnsi="Calibri"/>
                    <w:i/>
                    <w:sz w:val="20"/>
                    <w:vertAlign w:val="superscript"/>
                  </w:rPr>
                </w:rPrChange>
              </w:rPr>
              <w:t>3</w:t>
            </w:r>
            <w:r w:rsidRPr="001719B2">
              <w:rPr>
                <w:rFonts w:ascii="Calibri" w:hAnsi="Calibri"/>
                <w:sz w:val="18"/>
                <w:rPrChange w:id="2354" w:author="Haziq Jamil" w:date="2025-03-06T17:08:00Z" w16du:dateUtc="2025-03-06T09:08:00Z">
                  <w:rPr>
                    <w:rFonts w:ascii="Calibri" w:hAnsi="Calibri"/>
                    <w:sz w:val="20"/>
                  </w:rPr>
                </w:rPrChange>
              </w:rPr>
              <w:t>Missing all of plot area, floor area, beds, and baths variables.</w:t>
            </w:r>
          </w:p>
        </w:tc>
      </w:tr>
    </w:tbl>
    <w:p w14:paraId="55AF6369" w14:textId="77777777" w:rsidR="00C5528A" w:rsidRDefault="00C5528A">
      <w:pPr>
        <w:rPr>
          <w:i/>
          <w:iCs/>
          <w:color w:val="4472C4" w:themeColor="accent1"/>
          <w:lang w:val="en-US"/>
        </w:rPr>
      </w:pPr>
    </w:p>
    <w:p w14:paraId="7F0BCCF4" w14:textId="77777777" w:rsidR="00C5528A" w:rsidRDefault="00C5528A" w:rsidP="00C5528A">
      <w:pPr>
        <w:pStyle w:val="Heading2"/>
      </w:pPr>
      <w:bookmarkStart w:id="2355" w:name="manual-data-collection"/>
      <w:r>
        <w:lastRenderedPageBreak/>
        <w:t>Manual Data Collection</w:t>
      </w:r>
    </w:p>
    <w:bookmarkEnd w:id="2355"/>
    <w:p w14:paraId="7B0210C1" w14:textId="2CFFD7BA" w:rsidR="00FD54A4" w:rsidRDefault="00FD54A4" w:rsidP="00FD54A4">
      <w:pPr>
        <w:rPr>
          <w:ins w:id="2356" w:author="Haziq Jamil" w:date="2025-03-06T17:08:00Z" w16du:dateUtc="2025-03-06T09:08:00Z"/>
        </w:rPr>
      </w:pPr>
      <w:r>
        <w:t>Early years data collection was conducted manually, involving the transcription of property listing details from advertisements into a digital tabular format. This process was carried out by two of the authors over a period of nine months, from October 2023 to July 2024</w:t>
      </w:r>
      <w:del w:id="2357" w:author="Haziq Jamil" w:date="2025-03-06T17:08:00Z" w16du:dateUtc="2025-03-06T09:08:00Z">
        <w:r w:rsidR="00C5528A">
          <w:delText xml:space="preserve">. </w:delText>
        </w:r>
      </w:del>
      <w:ins w:id="2358" w:author="Haziq Jamil" w:date="2025-03-06T17:08:00Z" w16du:dateUtc="2025-03-06T09:08:00Z">
        <w:r>
          <w:t>, working at a manageable pace. A total of 12,092 data points were collected in this manner, which translates to processing approximately 150 entries per week per person. Spreading the task over such an extended period ensured that transcribers were never under undue time pressure, which could have led to errors due to fatigue.</w:t>
        </w:r>
      </w:ins>
    </w:p>
    <w:p w14:paraId="1949BA38" w14:textId="77777777" w:rsidR="00FD54A4" w:rsidRDefault="00FD54A4" w:rsidP="00FD54A4">
      <w:r>
        <w:t>The primary sources of the property listings were local newspapers and magazines. Physical copies were accessed through the National Archive of Brunei Darussalam, while digital versions, which are digitised replicas of the physical newspapers, were obtained online. These digital formats could not be scraped due to their lack of structured data, necessitating manual transcription.</w:t>
      </w:r>
    </w:p>
    <w:p w14:paraId="3C79C4CB" w14:textId="77777777" w:rsidR="00FD54A4" w:rsidRDefault="00FD54A4" w:rsidP="00FD54A4">
      <w:r>
        <w:t>Although daily newspapers from 1993 onward were available at the National Archive, the classified sections were not always present. From 1993 to 1999, property advertisements were found only in Friday editions, and occasionally on Saturdays. Thus, newspapers from both these days were reviewed weekly to capture the listings data. This yielded roughly between 300 and 700 listings per year.</w:t>
      </w:r>
    </w:p>
    <w:p w14:paraId="5C4719D1" w14:textId="049F883F" w:rsidR="00FD54A4" w:rsidRDefault="00FD54A4" w:rsidP="00FD54A4">
      <w:r>
        <w:t>From the year 2000 onwards, property advertisements were published daily in the classifieds section. However, reviewing every single daily edition was not practical and would increase the likelihood of recording duplicate listings, thus necessitating a sampling strategy. The sampling was done as follows. Three newspaper editions per week were selected, and the classifieds section was reviewed for property listings. When a listing was found, it was recorded after careful filtering to ensure it was unique. This manual filtering process involved cross-checking based on the real estate agent, house characteristics, price, location, and date proximity. To avoid duplication, the same house listing was not recorded more than once within a quarter. This process yielded roughly the same number of listings per year as the earlier years.</w:t>
      </w:r>
    </w:p>
    <w:p w14:paraId="1346F685" w14:textId="77777777" w:rsidR="00C5528A" w:rsidRDefault="00C5528A" w:rsidP="00C5528A">
      <w:pPr>
        <w:pStyle w:val="Heading2"/>
      </w:pPr>
      <w:r>
        <w:t>Web Scraping</w:t>
      </w:r>
    </w:p>
    <w:p w14:paraId="7CB7E0A8" w14:textId="6E03D275" w:rsidR="00917D79" w:rsidRDefault="00917D79" w:rsidP="00917D79">
      <w:r>
        <w:t xml:space="preserve">To compile additional property data for the study beyond manual data collection, web scraping was employed using the R programming language, making use of the </w:t>
      </w:r>
      <w:r w:rsidRPr="001719B2">
        <w:rPr>
          <w:rPrChange w:id="2359" w:author="Haziq Jamil" w:date="2025-03-06T17:08:00Z" w16du:dateUtc="2025-03-06T09:08:00Z">
            <w:rPr>
              <w:rFonts w:ascii="Monaco" w:hAnsi="Monaco"/>
              <w:sz w:val="20"/>
            </w:rPr>
          </w:rPrChange>
        </w:rPr>
        <w:t>{rvest}</w:t>
      </w:r>
      <w:r>
        <w:t xml:space="preserve"> package [</w:t>
      </w:r>
      <w:del w:id="2360" w:author="Haziq Jamil" w:date="2025-03-06T17:08:00Z" w16du:dateUtc="2025-03-06T09:08:00Z">
        <w:r w:rsidR="00C5528A">
          <w:delText>14</w:delText>
        </w:r>
      </w:del>
      <w:ins w:id="2361" w:author="Haziq Jamil" w:date="2025-03-06T17:08:00Z" w16du:dateUtc="2025-03-06T09:08:00Z">
        <w:r>
          <w:t>8</w:t>
        </w:r>
      </w:ins>
      <w:r>
        <w:t>]. This method enabled the systematic extraction of structured information from various local property listing websites such as panvilla.com (now defunct), bruhome.com, and bruneiproperty.com.bn. Such websites provide extensive details on properties listed as “for sale” in Brunei, aggregating advertisements from real estate agents and property developers.</w:t>
      </w:r>
    </w:p>
    <w:p w14:paraId="2051B5E5" w14:textId="77777777" w:rsidR="00E17AE7" w:rsidRDefault="00E17AE7" w:rsidP="00E17AE7">
      <w:r>
        <w:t xml:space="preserve">The process began by identifying the structure of the target websites, focusing on the HTML tags and classes containing the relevant information. The goal here is to programmatically pinpoint and collect specific information like text, links, or attributes. For example, elements such as property prices, number of bedrooms, bathrooms, location, and other features were enclosed within specific HTML elements, which </w:t>
      </w:r>
      <w:r w:rsidRPr="00F8264E">
        <w:rPr>
          <w:rFonts w:ascii="Monaco" w:hAnsi="Monaco"/>
          <w:sz w:val="20"/>
          <w:szCs w:val="20"/>
        </w:rPr>
        <w:t>{rvest}</w:t>
      </w:r>
      <w:r>
        <w:t xml:space="preserve"> functions like </w:t>
      </w:r>
      <w:r w:rsidRPr="00F8264E">
        <w:rPr>
          <w:rFonts w:ascii="Monaco" w:hAnsi="Monaco"/>
          <w:sz w:val="20"/>
          <w:szCs w:val="20"/>
        </w:rPr>
        <w:t>html_elements()</w:t>
      </w:r>
      <w:r w:rsidRPr="00F8264E">
        <w:rPr>
          <w:sz w:val="20"/>
          <w:szCs w:val="20"/>
        </w:rPr>
        <w:t xml:space="preserve"> </w:t>
      </w:r>
      <w:r w:rsidRPr="00F8264E">
        <w:t>and</w:t>
      </w:r>
      <w:r w:rsidRPr="00F8264E">
        <w:rPr>
          <w:sz w:val="20"/>
          <w:szCs w:val="20"/>
        </w:rPr>
        <w:t xml:space="preserve"> </w:t>
      </w:r>
      <w:r w:rsidRPr="00F8264E">
        <w:rPr>
          <w:rFonts w:ascii="Monaco" w:hAnsi="Monaco"/>
          <w:sz w:val="20"/>
          <w:szCs w:val="20"/>
        </w:rPr>
        <w:t>html_text2()</w:t>
      </w:r>
      <w:r>
        <w:t xml:space="preserve"> could target and extract efficiently. </w:t>
      </w:r>
      <w:hyperlink w:anchor="fig-mockup-listing">
        <w:r>
          <w:rPr>
            <w:rStyle w:val="Hyperlink"/>
          </w:rPr>
          <w:t>Figure 4 (a)</w:t>
        </w:r>
      </w:hyperlink>
      <w:r>
        <w:t xml:space="preserve"> illustrates the structure of a typical property listing showing the various HTML elements to target. Example code to perform this task in available in the repository.</w:t>
      </w:r>
    </w:p>
    <w:p w14:paraId="471A073C" w14:textId="00D18D1F" w:rsidR="00B9481E" w:rsidRDefault="00B9481E" w:rsidP="00B9481E">
      <w:pPr>
        <w:rPr>
          <w:moveTo w:id="2362" w:author="Haziq Jamil" w:date="2025-03-06T17:08:00Z" w16du:dateUtc="2025-03-06T09:08:00Z"/>
        </w:rPr>
      </w:pPr>
      <w:moveToRangeStart w:id="2363" w:author="Haziq Jamil" w:date="2025-03-06T17:08:00Z" w:name="move192173343"/>
    </w:p>
    <w:tbl>
      <w:tblPr>
        <w:tblW w:w="4900" w:type="pct"/>
        <w:tblLayout w:type="fixed"/>
        <w:tblLook w:val="0000" w:firstRow="0" w:lastRow="0" w:firstColumn="0" w:lastColumn="0" w:noHBand="0" w:noVBand="0"/>
      </w:tblPr>
      <w:tblGrid>
        <w:gridCol w:w="8845"/>
      </w:tblGrid>
      <w:tr w:rsidR="00B9481E" w14:paraId="502CF167"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4C5E17C" w14:textId="77777777" w:rsidTr="00766EA7">
              <w:tc>
                <w:tcPr>
                  <w:tcW w:w="8456" w:type="dxa"/>
                </w:tcPr>
                <w:p w14:paraId="4C9465A2" w14:textId="77777777" w:rsidR="00B9481E" w:rsidRDefault="00B9481E" w:rsidP="00B9481E">
                  <w:pPr>
                    <w:jc w:val="center"/>
                    <w:rPr>
                      <w:moveTo w:id="2364" w:author="Haziq Jamil" w:date="2025-03-06T17:08:00Z" w16du:dateUtc="2025-03-06T09:08:00Z"/>
                    </w:rPr>
                  </w:pPr>
                  <w:bookmarkStart w:id="2365" w:name="fig-mockup-listing"/>
                  <w:bookmarkStart w:id="2366" w:name="fig-web-scrape"/>
                  <w:moveTo w:id="2367" w:author="Haziq Jamil" w:date="2025-03-06T17:08:00Z" w16du:dateUtc="2025-03-06T09:08:00Z">
                    <w:r>
                      <w:rPr>
                        <w:noProof/>
                      </w:rPr>
                      <w:lastRenderedPageBreak/>
                      <w:drawing>
                        <wp:inline distT="0" distB="0" distL="0" distR="0" wp14:anchorId="5E192A0E" wp14:editId="372DD9F3">
                          <wp:extent cx="5044272" cy="2999840"/>
                          <wp:effectExtent l="0" t="0" r="0" b="0"/>
                          <wp:docPr id="5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27"/>
                                  <a:stretch>
                                    <a:fillRect/>
                                  </a:stretch>
                                </pic:blipFill>
                                <pic:spPr bwMode="auto">
                                  <a:xfrm>
                                    <a:off x="0" y="0"/>
                                    <a:ext cx="5063930" cy="3011531"/>
                                  </a:xfrm>
                                  <a:prstGeom prst="rect">
                                    <a:avLst/>
                                  </a:prstGeom>
                                  <a:noFill/>
                                  <a:ln w="9525">
                                    <a:noFill/>
                                    <a:headEnd/>
                                    <a:tailEnd/>
                                  </a:ln>
                                </pic:spPr>
                              </pic:pic>
                            </a:graphicData>
                          </a:graphic>
                        </wp:inline>
                      </w:drawing>
                    </w:r>
                  </w:moveTo>
                </w:p>
                <w:p w14:paraId="740BD3B6" w14:textId="77777777" w:rsidR="00B9481E" w:rsidRDefault="00B9481E" w:rsidP="00766EA7">
                  <w:pPr>
                    <w:spacing w:before="200"/>
                    <w:rPr>
                      <w:moveTo w:id="2368" w:author="Haziq Jamil" w:date="2025-03-06T17:08:00Z" w16du:dateUtc="2025-03-06T09:08:00Z"/>
                    </w:rPr>
                  </w:pPr>
                  <w:moveTo w:id="2369" w:author="Haziq Jamil" w:date="2025-03-06T17:08:00Z" w16du:dateUtc="2025-03-06T09:08:00Z">
                    <w:r>
                      <w:t>(a)</w:t>
                    </w:r>
                  </w:moveTo>
                </w:p>
              </w:tc>
              <w:bookmarkEnd w:id="2365"/>
            </w:tr>
          </w:tbl>
          <w:p w14:paraId="366808F8" w14:textId="77777777" w:rsidR="00B9481E" w:rsidRDefault="00B9481E" w:rsidP="00766EA7">
            <w:pPr>
              <w:rPr>
                <w:moveTo w:id="2370" w:author="Haziq Jamil" w:date="2025-03-06T17:08:00Z" w16du:dateUtc="2025-03-06T09:08:00Z"/>
              </w:rPr>
            </w:pPr>
          </w:p>
        </w:tc>
      </w:tr>
    </w:tbl>
    <w:p w14:paraId="6735D80E" w14:textId="77777777" w:rsidR="00B9481E" w:rsidRDefault="00B9481E" w:rsidP="00B9481E">
      <w:pPr>
        <w:framePr w:h="0" w:wrap="auto" w:hAnchor="margin" w:xAlign="right" w:yAlign="top"/>
        <w:rPr>
          <w:moveTo w:id="2371" w:author="Haziq Jamil" w:date="2025-03-06T17:08:00Z" w16du:dateUtc="2025-03-06T09:08:00Z"/>
        </w:rPr>
      </w:pPr>
    </w:p>
    <w:tbl>
      <w:tblPr>
        <w:tblW w:w="4900" w:type="pct"/>
        <w:tblLayout w:type="fixed"/>
        <w:tblLook w:val="0000" w:firstRow="0" w:lastRow="0" w:firstColumn="0" w:lastColumn="0" w:noHBand="0" w:noVBand="0"/>
      </w:tblPr>
      <w:tblGrid>
        <w:gridCol w:w="8845"/>
      </w:tblGrid>
      <w:tr w:rsidR="00B9481E" w14:paraId="1A206E13" w14:textId="77777777" w:rsidTr="00766EA7">
        <w:tc>
          <w:tcPr>
            <w:tcW w:w="7761" w:type="dxa"/>
          </w:tcPr>
          <w:p w14:paraId="17AE708C" w14:textId="77777777" w:rsidR="00B9481E" w:rsidRDefault="00B9481E" w:rsidP="00766EA7">
            <w:pPr>
              <w:rPr>
                <w:moveTo w:id="2372" w:author="Haziq Jamil" w:date="2025-03-06T17:08:00Z" w16du:dateUtc="2025-03-06T09:08:00Z"/>
              </w:rPr>
            </w:pPr>
            <w:moveTo w:id="2373" w:author="Haziq Jamil" w:date="2025-03-06T17:08:00Z" w16du:dateUtc="2025-03-06T09:08:00Z">
              <w:r>
                <w:t xml:space="preserve"> </w:t>
              </w:r>
            </w:moveTo>
          </w:p>
        </w:tc>
      </w:tr>
    </w:tbl>
    <w:p w14:paraId="692B7FC1" w14:textId="77777777" w:rsidR="00B9481E" w:rsidRDefault="00B9481E" w:rsidP="00B9481E">
      <w:pPr>
        <w:framePr w:h="0" w:wrap="auto" w:hAnchor="margin" w:xAlign="right" w:yAlign="top"/>
        <w:rPr>
          <w:moveTo w:id="2374" w:author="Haziq Jamil" w:date="2025-03-06T17:08:00Z" w16du:dateUtc="2025-03-06T09:08:00Z"/>
        </w:rPr>
      </w:pPr>
    </w:p>
    <w:tbl>
      <w:tblPr>
        <w:tblW w:w="4900" w:type="pct"/>
        <w:tblLayout w:type="fixed"/>
        <w:tblLook w:val="0000" w:firstRow="0" w:lastRow="0" w:firstColumn="0" w:lastColumn="0" w:noHBand="0" w:noVBand="0"/>
      </w:tblPr>
      <w:tblGrid>
        <w:gridCol w:w="8845"/>
      </w:tblGrid>
      <w:tr w:rsidR="00B9481E" w14:paraId="0755BF15"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70669865" w14:textId="77777777" w:rsidTr="00766EA7">
              <w:tc>
                <w:tcPr>
                  <w:tcW w:w="8456" w:type="dxa"/>
                </w:tcPr>
                <w:p w14:paraId="44D0F970" w14:textId="77777777" w:rsidR="00B9481E" w:rsidRDefault="00B9481E" w:rsidP="00B9481E">
                  <w:pPr>
                    <w:jc w:val="center"/>
                    <w:rPr>
                      <w:moveTo w:id="2375" w:author="Haziq Jamil" w:date="2025-03-06T17:08:00Z" w16du:dateUtc="2025-03-06T09:08:00Z"/>
                    </w:rPr>
                  </w:pPr>
                  <w:bookmarkStart w:id="2376" w:name="fig-mockup-table"/>
                  <w:moveTo w:id="2377" w:author="Haziq Jamil" w:date="2025-03-06T17:08:00Z" w16du:dateUtc="2025-03-06T09:08:00Z">
                    <w:r>
                      <w:rPr>
                        <w:noProof/>
                      </w:rPr>
                      <w:drawing>
                        <wp:inline distT="0" distB="0" distL="0" distR="0" wp14:anchorId="72A78145" wp14:editId="2B2E9545">
                          <wp:extent cx="5043805" cy="3783445"/>
                          <wp:effectExtent l="0" t="0" r="0" b="1270"/>
                          <wp:docPr id="55"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8"/>
                                  <a:stretch>
                                    <a:fillRect/>
                                  </a:stretch>
                                </pic:blipFill>
                                <pic:spPr bwMode="auto">
                                  <a:xfrm>
                                    <a:off x="0" y="0"/>
                                    <a:ext cx="5061807" cy="3796948"/>
                                  </a:xfrm>
                                  <a:prstGeom prst="rect">
                                    <a:avLst/>
                                  </a:prstGeom>
                                  <a:noFill/>
                                  <a:ln w="9525">
                                    <a:noFill/>
                                    <a:headEnd/>
                                    <a:tailEnd/>
                                  </a:ln>
                                </pic:spPr>
                              </pic:pic>
                            </a:graphicData>
                          </a:graphic>
                        </wp:inline>
                      </w:drawing>
                    </w:r>
                  </w:moveTo>
                </w:p>
                <w:p w14:paraId="1FFE0DDD" w14:textId="77777777" w:rsidR="00B9481E" w:rsidRDefault="00B9481E" w:rsidP="00766EA7">
                  <w:pPr>
                    <w:spacing w:before="200"/>
                    <w:rPr>
                      <w:moveTo w:id="2378" w:author="Haziq Jamil" w:date="2025-03-06T17:08:00Z" w16du:dateUtc="2025-03-06T09:08:00Z"/>
                    </w:rPr>
                  </w:pPr>
                  <w:moveTo w:id="2379" w:author="Haziq Jamil" w:date="2025-03-06T17:08:00Z" w16du:dateUtc="2025-03-06T09:08:00Z">
                    <w:r>
                      <w:t>(b)</w:t>
                    </w:r>
                  </w:moveTo>
                </w:p>
              </w:tc>
              <w:bookmarkEnd w:id="2376"/>
            </w:tr>
          </w:tbl>
          <w:p w14:paraId="2AF154FA" w14:textId="77777777" w:rsidR="00B9481E" w:rsidRDefault="00B9481E" w:rsidP="00766EA7">
            <w:pPr>
              <w:rPr>
                <w:moveTo w:id="2380" w:author="Haziq Jamil" w:date="2025-03-06T17:08:00Z" w16du:dateUtc="2025-03-06T09:08:00Z"/>
              </w:rPr>
            </w:pPr>
          </w:p>
        </w:tc>
      </w:tr>
    </w:tbl>
    <w:p w14:paraId="7F904E4F" w14:textId="77777777" w:rsidR="00B9481E" w:rsidRDefault="00B9481E" w:rsidP="00B9481E">
      <w:pPr>
        <w:spacing w:before="200"/>
        <w:rPr>
          <w:moveTo w:id="2381" w:author="Haziq Jamil" w:date="2025-03-06T17:08:00Z" w16du:dateUtc="2025-03-06T09:08:00Z"/>
        </w:rPr>
      </w:pPr>
      <w:moveTo w:id="2382" w:author="Haziq Jamil" w:date="2025-03-06T17:08:00Z" w16du:dateUtc="2025-03-06T09:08:00Z">
        <w:r>
          <w:t>Figure 4: Illustration of a property listing from a typical Bruneian property portal. Attribution: Freepik.</w:t>
        </w:r>
      </w:moveTo>
    </w:p>
    <w:bookmarkEnd w:id="2366"/>
    <w:moveToRangeEnd w:id="2363"/>
    <w:p w14:paraId="039BC042" w14:textId="77777777" w:rsidR="007E2BEC" w:rsidRDefault="007E2BEC" w:rsidP="007E2BEC">
      <w:r>
        <w:lastRenderedPageBreak/>
        <w:t xml:space="preserve">Each webpage displayed a fixed number of listings (e.g. 128 per page). To scrape all pages, a loop was created to iterate through each page by modifying the URL (such as with an </w:t>
      </w:r>
      <w:r w:rsidRPr="00F8264E">
        <w:rPr>
          <w:rFonts w:ascii="Monaco" w:hAnsi="Monaco"/>
          <w:sz w:val="20"/>
          <w:szCs w:val="20"/>
        </w:rPr>
        <w:t>&amp;offset=&lt;number&gt;</w:t>
      </w:r>
      <w:r>
        <w:t xml:space="preserve"> parameter, where </w:t>
      </w:r>
      <w:r w:rsidRPr="00F8264E">
        <w:rPr>
          <w:rFonts w:ascii="Monaco" w:hAnsi="Monaco"/>
          <w:sz w:val="20"/>
          <w:szCs w:val="20"/>
        </w:rPr>
        <w:t>&lt;number&gt;</w:t>
      </w:r>
      <w:r>
        <w:t xml:space="preserve"> represents the cumulative number of listings already scraped).</w:t>
      </w:r>
    </w:p>
    <w:p w14:paraId="23ADD52E" w14:textId="77777777" w:rsidR="00B9481E" w:rsidRDefault="00B9481E" w:rsidP="00B9481E">
      <w:pPr>
        <w:rPr>
          <w:moveFrom w:id="2383" w:author="Haziq Jamil" w:date="2025-03-06T17:08:00Z" w16du:dateUtc="2025-03-06T09:08:00Z"/>
        </w:rPr>
      </w:pPr>
      <w:moveFromRangeStart w:id="2384" w:author="Haziq Jamil" w:date="2025-03-06T17:08:00Z" w:name="move192173343"/>
    </w:p>
    <w:tbl>
      <w:tblPr>
        <w:tblW w:w="4900" w:type="pct"/>
        <w:tblLayout w:type="fixed"/>
        <w:tblLook w:val="0000" w:firstRow="0" w:lastRow="0" w:firstColumn="0" w:lastColumn="0" w:noHBand="0" w:noVBand="0"/>
      </w:tblPr>
      <w:tblGrid>
        <w:gridCol w:w="8845"/>
      </w:tblGrid>
      <w:tr w:rsidR="00B9481E" w14:paraId="0D39927D"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693517D3" w14:textId="77777777" w:rsidTr="00766EA7">
              <w:tc>
                <w:tcPr>
                  <w:tcW w:w="8456" w:type="dxa"/>
                </w:tcPr>
                <w:p w14:paraId="5ED81728" w14:textId="77777777" w:rsidR="00B9481E" w:rsidRDefault="00B9481E" w:rsidP="00B9481E">
                  <w:pPr>
                    <w:jc w:val="center"/>
                    <w:rPr>
                      <w:moveFrom w:id="2385" w:author="Haziq Jamil" w:date="2025-03-06T17:08:00Z" w16du:dateUtc="2025-03-06T09:08:00Z"/>
                    </w:rPr>
                  </w:pPr>
                  <w:moveFrom w:id="2386" w:author="Haziq Jamil" w:date="2025-03-06T17:08:00Z" w16du:dateUtc="2025-03-06T09:08:00Z">
                    <w:r>
                      <w:rPr>
                        <w:noProof/>
                      </w:rPr>
                      <w:drawing>
                        <wp:inline distT="0" distB="0" distL="0" distR="0" wp14:anchorId="5E974163" wp14:editId="6BB45006">
                          <wp:extent cx="5044272" cy="2999840"/>
                          <wp:effectExtent l="0" t="0" r="0" b="0"/>
                          <wp:docPr id="40347629"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27"/>
                                  <a:stretch>
                                    <a:fillRect/>
                                  </a:stretch>
                                </pic:blipFill>
                                <pic:spPr bwMode="auto">
                                  <a:xfrm>
                                    <a:off x="0" y="0"/>
                                    <a:ext cx="5063930" cy="3011531"/>
                                  </a:xfrm>
                                  <a:prstGeom prst="rect">
                                    <a:avLst/>
                                  </a:prstGeom>
                                  <a:noFill/>
                                  <a:ln w="9525">
                                    <a:noFill/>
                                    <a:headEnd/>
                                    <a:tailEnd/>
                                  </a:ln>
                                </pic:spPr>
                              </pic:pic>
                            </a:graphicData>
                          </a:graphic>
                        </wp:inline>
                      </w:drawing>
                    </w:r>
                  </w:moveFrom>
                </w:p>
                <w:p w14:paraId="22FD4462" w14:textId="77777777" w:rsidR="00B9481E" w:rsidRDefault="00B9481E" w:rsidP="00766EA7">
                  <w:pPr>
                    <w:spacing w:before="200"/>
                    <w:rPr>
                      <w:moveFrom w:id="2387" w:author="Haziq Jamil" w:date="2025-03-06T17:08:00Z" w16du:dateUtc="2025-03-06T09:08:00Z"/>
                    </w:rPr>
                  </w:pPr>
                  <w:moveFrom w:id="2388" w:author="Haziq Jamil" w:date="2025-03-06T17:08:00Z" w16du:dateUtc="2025-03-06T09:08:00Z">
                    <w:r>
                      <w:t>(a)</w:t>
                    </w:r>
                  </w:moveFrom>
                </w:p>
              </w:tc>
            </w:tr>
          </w:tbl>
          <w:p w14:paraId="34DFEAA5" w14:textId="77777777" w:rsidR="00B9481E" w:rsidRDefault="00B9481E" w:rsidP="00766EA7">
            <w:pPr>
              <w:rPr>
                <w:moveFrom w:id="2389" w:author="Haziq Jamil" w:date="2025-03-06T17:08:00Z" w16du:dateUtc="2025-03-06T09:08:00Z"/>
              </w:rPr>
            </w:pPr>
          </w:p>
        </w:tc>
      </w:tr>
    </w:tbl>
    <w:p w14:paraId="74B57104" w14:textId="77777777" w:rsidR="00B9481E" w:rsidRDefault="00B9481E" w:rsidP="00B9481E">
      <w:pPr>
        <w:framePr w:h="0" w:wrap="auto" w:hAnchor="margin" w:xAlign="right" w:yAlign="top"/>
        <w:rPr>
          <w:moveFrom w:id="2390" w:author="Haziq Jamil" w:date="2025-03-06T17:08:00Z" w16du:dateUtc="2025-03-06T09:08:00Z"/>
        </w:rPr>
      </w:pPr>
    </w:p>
    <w:tbl>
      <w:tblPr>
        <w:tblW w:w="4900" w:type="pct"/>
        <w:tblLayout w:type="fixed"/>
        <w:tblLook w:val="0000" w:firstRow="0" w:lastRow="0" w:firstColumn="0" w:lastColumn="0" w:noHBand="0" w:noVBand="0"/>
      </w:tblPr>
      <w:tblGrid>
        <w:gridCol w:w="8845"/>
      </w:tblGrid>
      <w:tr w:rsidR="00B9481E" w14:paraId="580B9FA9" w14:textId="77777777" w:rsidTr="00766EA7">
        <w:tc>
          <w:tcPr>
            <w:tcW w:w="7761" w:type="dxa"/>
          </w:tcPr>
          <w:p w14:paraId="6FBD9BB7" w14:textId="77777777" w:rsidR="00B9481E" w:rsidRDefault="00B9481E" w:rsidP="00766EA7">
            <w:pPr>
              <w:rPr>
                <w:moveFrom w:id="2391" w:author="Haziq Jamil" w:date="2025-03-06T17:08:00Z" w16du:dateUtc="2025-03-06T09:08:00Z"/>
              </w:rPr>
            </w:pPr>
            <w:moveFrom w:id="2392" w:author="Haziq Jamil" w:date="2025-03-06T17:08:00Z" w16du:dateUtc="2025-03-06T09:08:00Z">
              <w:r>
                <w:t xml:space="preserve"> </w:t>
              </w:r>
            </w:moveFrom>
          </w:p>
        </w:tc>
      </w:tr>
    </w:tbl>
    <w:p w14:paraId="50F8EAB0" w14:textId="77777777" w:rsidR="00B9481E" w:rsidRDefault="00B9481E" w:rsidP="00B9481E">
      <w:pPr>
        <w:framePr w:h="0" w:wrap="auto" w:hAnchor="margin" w:xAlign="right" w:yAlign="top"/>
        <w:rPr>
          <w:moveFrom w:id="2393" w:author="Haziq Jamil" w:date="2025-03-06T17:08:00Z" w16du:dateUtc="2025-03-06T09:08:00Z"/>
        </w:rPr>
      </w:pPr>
    </w:p>
    <w:tbl>
      <w:tblPr>
        <w:tblW w:w="4900" w:type="pct"/>
        <w:tblLayout w:type="fixed"/>
        <w:tblLook w:val="0000" w:firstRow="0" w:lastRow="0" w:firstColumn="0" w:lastColumn="0" w:noHBand="0" w:noVBand="0"/>
      </w:tblPr>
      <w:tblGrid>
        <w:gridCol w:w="8845"/>
      </w:tblGrid>
      <w:tr w:rsidR="00B9481E" w14:paraId="29BD7F5E"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441D9DD8" w14:textId="77777777" w:rsidTr="00766EA7">
              <w:tc>
                <w:tcPr>
                  <w:tcW w:w="8456" w:type="dxa"/>
                </w:tcPr>
                <w:p w14:paraId="78504909" w14:textId="77777777" w:rsidR="00B9481E" w:rsidRDefault="00B9481E" w:rsidP="00B9481E">
                  <w:pPr>
                    <w:jc w:val="center"/>
                    <w:rPr>
                      <w:moveFrom w:id="2394" w:author="Haziq Jamil" w:date="2025-03-06T17:08:00Z" w16du:dateUtc="2025-03-06T09:08:00Z"/>
                    </w:rPr>
                  </w:pPr>
                  <w:moveFrom w:id="2395" w:author="Haziq Jamil" w:date="2025-03-06T17:08:00Z" w16du:dateUtc="2025-03-06T09:08:00Z">
                    <w:r>
                      <w:rPr>
                        <w:noProof/>
                      </w:rPr>
                      <w:lastRenderedPageBreak/>
                      <w:drawing>
                        <wp:inline distT="0" distB="0" distL="0" distR="0" wp14:anchorId="7F6EE6F1" wp14:editId="5C9EB9FD">
                          <wp:extent cx="5043805" cy="3783445"/>
                          <wp:effectExtent l="0" t="0" r="0" b="1270"/>
                          <wp:docPr id="445298456"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8"/>
                                  <a:stretch>
                                    <a:fillRect/>
                                  </a:stretch>
                                </pic:blipFill>
                                <pic:spPr bwMode="auto">
                                  <a:xfrm>
                                    <a:off x="0" y="0"/>
                                    <a:ext cx="5061807" cy="3796948"/>
                                  </a:xfrm>
                                  <a:prstGeom prst="rect">
                                    <a:avLst/>
                                  </a:prstGeom>
                                  <a:noFill/>
                                  <a:ln w="9525">
                                    <a:noFill/>
                                    <a:headEnd/>
                                    <a:tailEnd/>
                                  </a:ln>
                                </pic:spPr>
                              </pic:pic>
                            </a:graphicData>
                          </a:graphic>
                        </wp:inline>
                      </w:drawing>
                    </w:r>
                  </w:moveFrom>
                </w:p>
                <w:p w14:paraId="3B0EDC13" w14:textId="77777777" w:rsidR="00B9481E" w:rsidRDefault="00B9481E" w:rsidP="00766EA7">
                  <w:pPr>
                    <w:spacing w:before="200"/>
                    <w:rPr>
                      <w:moveFrom w:id="2396" w:author="Haziq Jamil" w:date="2025-03-06T17:08:00Z" w16du:dateUtc="2025-03-06T09:08:00Z"/>
                    </w:rPr>
                  </w:pPr>
                  <w:moveFrom w:id="2397" w:author="Haziq Jamil" w:date="2025-03-06T17:08:00Z" w16du:dateUtc="2025-03-06T09:08:00Z">
                    <w:r>
                      <w:t>(b)</w:t>
                    </w:r>
                  </w:moveFrom>
                </w:p>
              </w:tc>
            </w:tr>
          </w:tbl>
          <w:p w14:paraId="3F3D323F" w14:textId="77777777" w:rsidR="00B9481E" w:rsidRDefault="00B9481E" w:rsidP="00766EA7">
            <w:pPr>
              <w:rPr>
                <w:moveFrom w:id="2398" w:author="Haziq Jamil" w:date="2025-03-06T17:08:00Z" w16du:dateUtc="2025-03-06T09:08:00Z"/>
              </w:rPr>
            </w:pPr>
          </w:p>
        </w:tc>
      </w:tr>
    </w:tbl>
    <w:p w14:paraId="65CC02E0" w14:textId="77777777" w:rsidR="00B9481E" w:rsidRDefault="00B9481E" w:rsidP="00B9481E">
      <w:pPr>
        <w:spacing w:before="200"/>
        <w:rPr>
          <w:moveFrom w:id="2399" w:author="Haziq Jamil" w:date="2025-03-06T17:08:00Z" w16du:dateUtc="2025-03-06T09:08:00Z"/>
        </w:rPr>
      </w:pPr>
      <w:moveFrom w:id="2400" w:author="Haziq Jamil" w:date="2025-03-06T17:08:00Z" w16du:dateUtc="2025-03-06T09:08:00Z">
        <w:r>
          <w:t>Figure 4: Illustration of a property listing from a typical Bruneian property portal. Attribution: Freepik.</w:t>
        </w:r>
      </w:moveFrom>
    </w:p>
    <w:moveFromRangeEnd w:id="2384"/>
    <w:p w14:paraId="607CADB0" w14:textId="7C92D152" w:rsidR="00DB12E7" w:rsidRDefault="00DB12E7" w:rsidP="00DB12E7">
      <w:r>
        <w:t>Extracted data required some cleaning to standardise formats for analysis. Specifically:</w:t>
      </w:r>
    </w:p>
    <w:p w14:paraId="2A202D61" w14:textId="77777777" w:rsidR="00DB12E7" w:rsidRDefault="00DB12E7" w:rsidP="00DB12E7">
      <w:pPr>
        <w:numPr>
          <w:ilvl w:val="0"/>
          <w:numId w:val="8"/>
        </w:numPr>
      </w:pPr>
      <w:r w:rsidRPr="00147B02">
        <w:rPr>
          <w:rFonts w:ascii="Monaco" w:hAnsi="Monaco"/>
          <w:sz w:val="18"/>
          <w:szCs w:val="18"/>
        </w:rPr>
        <w:t>price</w:t>
      </w:r>
      <w:r>
        <w:t xml:space="preserve"> variables were cleaned by removing non-numeric characters and converted to integers.</w:t>
      </w:r>
    </w:p>
    <w:p w14:paraId="2F79A00E" w14:textId="77777777" w:rsidR="00DB12E7" w:rsidRDefault="00DB12E7" w:rsidP="00DB12E7">
      <w:pPr>
        <w:numPr>
          <w:ilvl w:val="0"/>
          <w:numId w:val="8"/>
        </w:numPr>
      </w:pPr>
      <w:r w:rsidRPr="00147B02">
        <w:rPr>
          <w:rFonts w:ascii="Monaco" w:hAnsi="Monaco"/>
          <w:sz w:val="18"/>
          <w:szCs w:val="18"/>
        </w:rPr>
        <w:t>beds</w:t>
      </w:r>
      <w:r>
        <w:t xml:space="preserve"> and </w:t>
      </w:r>
      <w:r w:rsidRPr="00147B02">
        <w:rPr>
          <w:rFonts w:ascii="Monaco" w:hAnsi="Monaco"/>
          <w:sz w:val="18"/>
          <w:szCs w:val="18"/>
        </w:rPr>
        <w:t>baths</w:t>
      </w:r>
      <w:r>
        <w:t xml:space="preserve"> were converted to integers.</w:t>
      </w:r>
    </w:p>
    <w:p w14:paraId="67FE0D4E" w14:textId="77777777" w:rsidR="00DB12E7" w:rsidRDefault="00DB12E7" w:rsidP="00DB12E7">
      <w:pPr>
        <w:numPr>
          <w:ilvl w:val="0"/>
          <w:numId w:val="8"/>
        </w:numPr>
      </w:pPr>
      <w:r w:rsidRPr="00147B02">
        <w:rPr>
          <w:rFonts w:ascii="Monaco" w:hAnsi="Monaco"/>
          <w:sz w:val="18"/>
          <w:szCs w:val="18"/>
        </w:rPr>
        <w:t>date</w:t>
      </w:r>
      <w:r>
        <w:t xml:space="preserve"> variables were formatted properly as Date objects.</w:t>
      </w:r>
    </w:p>
    <w:p w14:paraId="18514979" w14:textId="5052044A" w:rsidR="00DB12E7" w:rsidRDefault="00DB12E7" w:rsidP="00DB12E7">
      <w:pPr>
        <w:numPr>
          <w:ilvl w:val="0"/>
          <w:numId w:val="8"/>
        </w:numPr>
      </w:pPr>
      <w:r>
        <w:t xml:space="preserve">Locations were stored as text strings. </w:t>
      </w:r>
      <w:r w:rsidR="003073B9">
        <w:t>See the subsection below on spatial data harmonisation</w:t>
      </w:r>
      <w:del w:id="2401" w:author="Haziq Jamil" w:date="2025-03-06T17:08:00Z" w16du:dateUtc="2025-03-06T09:08:00Z">
        <w:r>
          <w:delText xml:space="preserve"> for more details</w:delText>
        </w:r>
      </w:del>
      <w:r w:rsidR="003073B9">
        <w:t>.</w:t>
      </w:r>
    </w:p>
    <w:p w14:paraId="017C5C29" w14:textId="77777777" w:rsidR="00DB12E7" w:rsidRDefault="00DB12E7" w:rsidP="00DB12E7">
      <w:pPr>
        <w:numPr>
          <w:ilvl w:val="0"/>
          <w:numId w:val="8"/>
        </w:numPr>
      </w:pPr>
      <w:r>
        <w:t>Any additional information was extracted from the property descriptions and saved as a character vector. This very often contained valuable insights not captured in the primary fields.</w:t>
      </w:r>
    </w:p>
    <w:p w14:paraId="6441DCC8" w14:textId="757B5B81" w:rsidR="003073B9" w:rsidRDefault="003073B9" w:rsidP="003073B9">
      <w:bookmarkStart w:id="2402" w:name="llm-data-cleaning"/>
      <w:r>
        <w:t>Data from 2012 up until the present (</w:t>
      </w:r>
      <w:del w:id="2403" w:author="Haziq Jamil" w:date="2025-03-06T17:08:00Z" w16du:dateUtc="2025-03-06T09:08:00Z">
        <w:r w:rsidR="00DB12E7">
          <w:delText>December 2024</w:delText>
        </w:r>
      </w:del>
      <w:ins w:id="2404" w:author="Haziq Jamil" w:date="2025-03-06T17:08:00Z" w16du:dateUtc="2025-03-06T09:08:00Z">
        <w:r>
          <w:t>January 2025</w:t>
        </w:r>
      </w:ins>
      <w:r>
        <w:t>) were managed to be collected using this method, averaging around 1,500 listings per year. While highly efficient, this process relied heavily on the consistency of the site structure of the source webpages. Changes to website layouts or closures over time required significant updates to the scraping scripts. To overcome these issues, alternative approaches, such as using Large Language Models (LLMs) were considered. This is explained in the next subsection.</w:t>
      </w:r>
    </w:p>
    <w:p w14:paraId="5B600483" w14:textId="18724ECA" w:rsidR="00DB12E7" w:rsidRDefault="00DB12E7" w:rsidP="00147B02">
      <w:pPr>
        <w:pStyle w:val="Heading2"/>
      </w:pPr>
      <w:r>
        <w:lastRenderedPageBreak/>
        <w:t xml:space="preserve">LLM Data </w:t>
      </w:r>
      <w:del w:id="2405" w:author="Haziq Jamil" w:date="2025-03-06T17:08:00Z" w16du:dateUtc="2025-03-06T09:08:00Z">
        <w:r>
          <w:delText>Cleaning</w:delText>
        </w:r>
      </w:del>
      <w:ins w:id="2406" w:author="Haziq Jamil" w:date="2025-03-06T17:08:00Z" w16du:dateUtc="2025-03-06T09:08:00Z">
        <w:r w:rsidR="004E1E3C">
          <w:t>Extraction</w:t>
        </w:r>
      </w:ins>
    </w:p>
    <w:p w14:paraId="55DF8009" w14:textId="0A7BB2B0" w:rsidR="004B2832" w:rsidRDefault="004B2832" w:rsidP="00236114">
      <w:r>
        <w:t xml:space="preserve">As previously mentioned, the web scraping process also captured unstructured information from the property descriptions, which often contained valuable details not captured in the primary fields. In this subsection, we detail the data </w:t>
      </w:r>
      <w:del w:id="2407" w:author="Haziq Jamil" w:date="2025-03-06T17:08:00Z" w16du:dateUtc="2025-03-06T09:08:00Z">
        <w:r w:rsidR="00DB12E7">
          <w:delText>cleaning</w:delText>
        </w:r>
      </w:del>
      <w:ins w:id="2408" w:author="Haziq Jamil" w:date="2025-03-06T17:08:00Z" w16du:dateUtc="2025-03-06T09:08:00Z">
        <w:r>
          <w:t>extraction</w:t>
        </w:r>
      </w:ins>
      <w:r>
        <w:t xml:space="preserve"> process using a pre-trained </w:t>
      </w:r>
      <w:del w:id="2409" w:author="Haziq Jamil" w:date="2025-03-06T17:08:00Z" w16du:dateUtc="2025-03-06T09:08:00Z">
        <w:r w:rsidR="00DB12E7">
          <w:delText>large language model</w:delText>
        </w:r>
      </w:del>
      <w:ins w:id="2410" w:author="Haziq Jamil" w:date="2025-03-06T17:08:00Z" w16du:dateUtc="2025-03-06T09:08:00Z">
        <w:r>
          <w:t>Large Language Model</w:t>
        </w:r>
      </w:ins>
      <w:r>
        <w:t xml:space="preserve"> (LLM) to extract structured information from the unstructured text. </w:t>
      </w:r>
      <w:ins w:id="2411" w:author="Haziq Jamil" w:date="2025-03-06T17:08:00Z" w16du:dateUtc="2025-03-06T09:08:00Z">
        <w:r>
          <w:t xml:space="preserve"> </w:t>
        </w:r>
      </w:ins>
      <w:r>
        <w:t xml:space="preserve">The LLM used was </w:t>
      </w:r>
      <w:del w:id="2412" w:author="Haziq Jamil" w:date="2025-03-06T17:08:00Z" w16du:dateUtc="2025-03-06T09:08:00Z">
        <w:r w:rsidR="00DB12E7">
          <w:delText>Llama 3.1 with 8B parameters [15</w:delText>
        </w:r>
      </w:del>
      <w:ins w:id="2413" w:author="Haziq Jamil" w:date="2025-03-06T17:08:00Z" w16du:dateUtc="2025-03-06T09:08:00Z">
        <w:r>
          <w:t>the DeepSeek R1 distilled Qwen 14B [9,10</w:t>
        </w:r>
      </w:ins>
      <w:r>
        <w:t xml:space="preserve">], accessed using the </w:t>
      </w:r>
      <w:r w:rsidRPr="001719B2">
        <w:rPr>
          <w:rStyle w:val="Verbatim"/>
          <w:rPrChange w:id="2414" w:author="Haziq Jamil" w:date="2025-03-06T17:08:00Z" w16du:dateUtc="2025-03-06T09:08:00Z">
            <w:rPr>
              <w:rFonts w:ascii="Monaco" w:hAnsi="Monaco"/>
              <w:sz w:val="20"/>
            </w:rPr>
          </w:rPrChange>
        </w:rPr>
        <w:t>{</w:t>
      </w:r>
      <w:del w:id="2415" w:author="Haziq Jamil" w:date="2025-03-06T17:08:00Z" w16du:dateUtc="2025-03-06T09:08:00Z">
        <w:r w:rsidR="00DB12E7" w:rsidRPr="00662AA3">
          <w:rPr>
            <w:rFonts w:ascii="Monaco" w:hAnsi="Monaco"/>
            <w:sz w:val="20"/>
            <w:szCs w:val="20"/>
          </w:rPr>
          <w:delText>tidychatmodels</w:delText>
        </w:r>
      </w:del>
      <w:ins w:id="2416" w:author="Haziq Jamil" w:date="2025-03-06T17:08:00Z" w16du:dateUtc="2025-03-06T09:08:00Z">
        <w:r w:rsidRPr="00D6729A">
          <w:rPr>
            <w:rStyle w:val="Verbatim"/>
          </w:rPr>
          <w:t>ellmer</w:t>
        </w:r>
      </w:ins>
      <w:r w:rsidRPr="001719B2">
        <w:rPr>
          <w:rStyle w:val="Verbatim"/>
          <w:rPrChange w:id="2417" w:author="Haziq Jamil" w:date="2025-03-06T17:08:00Z" w16du:dateUtc="2025-03-06T09:08:00Z">
            <w:rPr>
              <w:rFonts w:ascii="Monaco" w:hAnsi="Monaco"/>
              <w:sz w:val="20"/>
            </w:rPr>
          </w:rPrChange>
        </w:rPr>
        <w:t>}</w:t>
      </w:r>
      <w:r>
        <w:t xml:space="preserve"> R package [</w:t>
      </w:r>
      <w:del w:id="2418" w:author="Haziq Jamil" w:date="2025-03-06T17:08:00Z" w16du:dateUtc="2025-03-06T09:08:00Z">
        <w:r w:rsidR="00DB12E7">
          <w:delText>16</w:delText>
        </w:r>
      </w:del>
      <w:ins w:id="2419" w:author="Haziq Jamil" w:date="2025-03-06T17:08:00Z" w16du:dateUtc="2025-03-06T09:08:00Z">
        <w:r>
          <w:t>11</w:t>
        </w:r>
      </w:ins>
      <w:r>
        <w:t>] via the Ollama</w:t>
      </w:r>
      <w:r w:rsidRPr="00D6729A">
        <w:rPr>
          <w:vertAlign w:val="superscript"/>
        </w:rPr>
        <w:footnoteReference w:id="2"/>
      </w:r>
      <w:r>
        <w:t xml:space="preserve"> API, a local interface platform to the LLM.</w:t>
      </w:r>
    </w:p>
    <w:p w14:paraId="20CF9A2C" w14:textId="1F648BCC" w:rsidR="009F1452" w:rsidRDefault="004B2832" w:rsidP="004B2832">
      <w:r>
        <w:t xml:space="preserve">The primary goal was to extract the house characteristics of interest, specifically variables 7 to 15 as per </w:t>
      </w:r>
      <w:hyperlink w:anchor="tbl-codebook">
        <w:r>
          <w:rPr>
            <w:rStyle w:val="Hyperlink"/>
          </w:rPr>
          <w:t>Table 1</w:t>
        </w:r>
      </w:hyperlink>
      <w:r>
        <w:t>, from the unstructured verbose descriptions scraped from property listing websites. Each description was processed with a carefully designed prompt (</w:t>
      </w:r>
      <w:hyperlink w:anchor="fig-llm-prompt">
        <w:r>
          <w:rPr>
            <w:rStyle w:val="Hyperlink"/>
          </w:rPr>
          <w:t>Figure 5</w:t>
        </w:r>
      </w:hyperlink>
      <w:r>
        <w:t>) to ensure consistent output. This prompt instructed the model to return only the required information in a semicolon-separated format, while handling edge cases such as missing descriptions</w:t>
      </w:r>
      <w:del w:id="2420" w:author="Haziq Jamil" w:date="2025-03-06T17:08:00Z" w16du:dateUtc="2025-03-06T09:08:00Z">
        <w:r w:rsidR="00DB12E7">
          <w:delText>,</w:delText>
        </w:r>
      </w:del>
      <w:ins w:id="2421" w:author="Haziq Jamil" w:date="2025-03-06T17:08:00Z" w16du:dateUtc="2025-03-06T09:08:00Z">
        <w:r>
          <w:t xml:space="preserve"> or</w:t>
        </w:r>
      </w:ins>
      <w:r>
        <w:t xml:space="preserve"> non-residential (commercial) properties</w:t>
      </w:r>
      <w:del w:id="2422" w:author="Haziq Jamil" w:date="2025-03-06T17:08:00Z" w16du:dateUtc="2025-03-06T09:08:00Z">
        <w:r w:rsidR="00DB12E7">
          <w:delText>, or rental property advertisements</w:delText>
        </w:r>
      </w:del>
      <w:r>
        <w:t>.</w:t>
      </w:r>
    </w:p>
    <w:p w14:paraId="77138E31" w14:textId="77777777" w:rsidR="009F1452" w:rsidRDefault="009F1452">
      <w:pPr>
        <w:rPr>
          <w:ins w:id="2423" w:author="Haziq Jamil" w:date="2025-03-06T17:08:00Z" w16du:dateUtc="2025-03-06T09:08:00Z"/>
        </w:rPr>
      </w:pPr>
      <w:ins w:id="2424" w:author="Haziq Jamil" w:date="2025-03-06T17:08:00Z" w16du:dateUtc="2025-03-06T09:08:00Z">
        <w:r>
          <w:br w:type="page"/>
        </w:r>
      </w:ins>
    </w:p>
    <w:tbl>
      <w:tblPr>
        <w:tblW w:w="5000" w:type="pct"/>
        <w:tblLayout w:type="fixed"/>
        <w:tblLook w:val="0000" w:firstRow="0" w:lastRow="0" w:firstColumn="0" w:lastColumn="0" w:noHBand="0" w:noVBand="0"/>
        <w:tblPrChange w:id="2425" w:author="Haziq Jamil" w:date="2025-03-06T17:08:00Z" w16du:dateUtc="2025-03-06T09:08:00Z">
          <w:tblPr>
            <w:tblW w:w="5000" w:type="pct"/>
            <w:tblLayout w:type="fixed"/>
            <w:tblLook w:val="0000" w:firstRow="0" w:lastRow="0" w:firstColumn="0" w:lastColumn="0" w:noHBand="0" w:noVBand="0"/>
          </w:tblPr>
        </w:tblPrChange>
      </w:tblPr>
      <w:tblGrid>
        <w:gridCol w:w="9026"/>
        <w:tblGridChange w:id="2426">
          <w:tblGrid>
            <w:gridCol w:w="9026"/>
          </w:tblGrid>
        </w:tblGridChange>
      </w:tblGrid>
      <w:tr w:rsidR="00DB12E7" w14:paraId="481E7B68" w14:textId="77777777" w:rsidTr="001719B2">
        <w:tc>
          <w:tcPr>
            <w:tcW w:w="9026" w:type="dxa"/>
            <w:tcPrChange w:id="2427" w:author="Haziq Jamil" w:date="2025-03-06T17:08:00Z" w16du:dateUtc="2025-03-06T09:08:00Z">
              <w:tcPr>
                <w:tcW w:w="7920" w:type="dxa"/>
              </w:tcPr>
            </w:tcPrChange>
          </w:tcPr>
          <w:p w14:paraId="56C122C4" w14:textId="12955AA4" w:rsidR="00DB12E7" w:rsidRPr="002579D7" w:rsidRDefault="00DB12E7" w:rsidP="00147B02">
            <w:pPr>
              <w:pStyle w:val="SourceCode"/>
              <w:rPr>
                <w:rFonts w:ascii="Monaco" w:hAnsi="Monaco"/>
                <w:sz w:val="18"/>
                <w:szCs w:val="18"/>
              </w:rPr>
            </w:pPr>
            <w:bookmarkStart w:id="2428" w:name="fig-llm-prompt"/>
            <w:r w:rsidRPr="002579D7">
              <w:rPr>
                <w:rStyle w:val="StringTok"/>
                <w:rFonts w:ascii="Monaco" w:hAnsi="Monaco"/>
                <w:sz w:val="18"/>
                <w:szCs w:val="18"/>
              </w:rPr>
              <w:lastRenderedPageBreak/>
              <w:t>"The following is the description from a property sale listing in Brunei. This description will contain the information about the property, including its characteristics, price, and location. However, some of these descriptions may not contain property listings, and instead contain other or no information at all.</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In the case where this description is in fact a property listing, I would like you to extract the following information:</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1. Location / area of the property in Brunei, CHARACTER.</w:t>
            </w:r>
            <w:r w:rsidRPr="002579D7">
              <w:rPr>
                <w:rFonts w:ascii="Monaco" w:hAnsi="Monaco"/>
                <w:sz w:val="18"/>
                <w:szCs w:val="18"/>
              </w:rPr>
              <w:br/>
            </w:r>
            <w:r w:rsidRPr="002579D7">
              <w:rPr>
                <w:rStyle w:val="StringTok"/>
                <w:rFonts w:ascii="Monaco" w:hAnsi="Monaco"/>
                <w:sz w:val="18"/>
                <w:szCs w:val="18"/>
              </w:rPr>
              <w:t>2. Price of the property in Brunei Dollars, NUMERIC.</w:t>
            </w:r>
            <w:r w:rsidRPr="002579D7">
              <w:rPr>
                <w:rFonts w:ascii="Monaco" w:hAnsi="Monaco"/>
                <w:sz w:val="18"/>
                <w:szCs w:val="18"/>
              </w:rPr>
              <w:br/>
            </w:r>
            <w:r w:rsidRPr="002579D7">
              <w:rPr>
                <w:rStyle w:val="StringTok"/>
                <w:rFonts w:ascii="Monaco" w:hAnsi="Monaco"/>
                <w:sz w:val="18"/>
                <w:szCs w:val="18"/>
              </w:rPr>
              <w:t>3. Type of property, CHARACTER -- select from Detached, Semi-Detached, Terrace, Apartment, or Land.</w:t>
            </w:r>
            <w:r w:rsidRPr="002579D7">
              <w:rPr>
                <w:rFonts w:ascii="Monaco" w:hAnsi="Monaco"/>
                <w:sz w:val="18"/>
                <w:szCs w:val="18"/>
              </w:rPr>
              <w:br/>
            </w:r>
            <w:r w:rsidRPr="002579D7">
              <w:rPr>
                <w:rStyle w:val="StringTok"/>
                <w:rFonts w:ascii="Monaco" w:hAnsi="Monaco"/>
                <w:sz w:val="18"/>
                <w:szCs w:val="18"/>
              </w:rPr>
              <w:t>4. Land tenure, CHARACTER -- select from Freehold, Leasehold, or Strata. If other than this, return 'NA'.</w:t>
            </w:r>
            <w:r w:rsidRPr="002579D7">
              <w:rPr>
                <w:rFonts w:ascii="Monaco" w:hAnsi="Monaco"/>
                <w:sz w:val="18"/>
                <w:szCs w:val="18"/>
              </w:rPr>
              <w:br/>
            </w:r>
            <w:r w:rsidRPr="002579D7">
              <w:rPr>
                <w:rStyle w:val="StringTok"/>
                <w:rFonts w:ascii="Monaco" w:hAnsi="Monaco"/>
                <w:sz w:val="18"/>
                <w:szCs w:val="18"/>
              </w:rPr>
              <w:t>5. Status of the property, CHARACTER -- select from Proposed, Under Construction, New, or Resale.</w:t>
            </w:r>
            <w:r w:rsidRPr="002579D7">
              <w:rPr>
                <w:rFonts w:ascii="Monaco" w:hAnsi="Monaco"/>
                <w:sz w:val="18"/>
                <w:szCs w:val="18"/>
              </w:rPr>
              <w:br/>
            </w:r>
            <w:r w:rsidRPr="002579D7">
              <w:rPr>
                <w:rStyle w:val="StringTok"/>
                <w:rFonts w:ascii="Monaco" w:hAnsi="Monaco"/>
                <w:sz w:val="18"/>
                <w:szCs w:val="18"/>
              </w:rPr>
              <w:t>6. Land area in acres, NUMERIC.</w:t>
            </w:r>
            <w:r w:rsidRPr="002579D7">
              <w:rPr>
                <w:rFonts w:ascii="Monaco" w:hAnsi="Monaco"/>
                <w:sz w:val="18"/>
                <w:szCs w:val="18"/>
              </w:rPr>
              <w:br/>
            </w:r>
            <w:r w:rsidRPr="002579D7">
              <w:rPr>
                <w:rStyle w:val="StringTok"/>
                <w:rFonts w:ascii="Monaco" w:hAnsi="Monaco"/>
                <w:sz w:val="18"/>
                <w:szCs w:val="18"/>
              </w:rPr>
              <w:t>7. Built up area in square feet, NUMERIC.</w:t>
            </w:r>
            <w:r w:rsidRPr="002579D7">
              <w:rPr>
                <w:rFonts w:ascii="Monaco" w:hAnsi="Monaco"/>
                <w:sz w:val="18"/>
                <w:szCs w:val="18"/>
              </w:rPr>
              <w:br/>
            </w:r>
            <w:r w:rsidRPr="002579D7">
              <w:rPr>
                <w:rStyle w:val="StringTok"/>
                <w:rFonts w:ascii="Monaco" w:hAnsi="Monaco"/>
                <w:sz w:val="18"/>
                <w:szCs w:val="18"/>
              </w:rPr>
              <w:t>8. Number of storeys, INTEGER.</w:t>
            </w:r>
            <w:r w:rsidRPr="002579D7">
              <w:rPr>
                <w:rFonts w:ascii="Monaco" w:hAnsi="Monaco"/>
                <w:sz w:val="18"/>
                <w:szCs w:val="18"/>
              </w:rPr>
              <w:br/>
            </w:r>
            <w:r w:rsidRPr="002579D7">
              <w:rPr>
                <w:rStyle w:val="StringTok"/>
                <w:rFonts w:ascii="Monaco" w:hAnsi="Monaco"/>
                <w:sz w:val="18"/>
                <w:szCs w:val="18"/>
              </w:rPr>
              <w:t>9. Number of bedrooms, INTEGER.</w:t>
            </w:r>
            <w:r w:rsidRPr="002579D7">
              <w:rPr>
                <w:rFonts w:ascii="Monaco" w:hAnsi="Monaco"/>
                <w:sz w:val="18"/>
                <w:szCs w:val="18"/>
              </w:rPr>
              <w:br/>
            </w:r>
            <w:r w:rsidRPr="002579D7">
              <w:rPr>
                <w:rStyle w:val="StringTok"/>
                <w:rFonts w:ascii="Monaco" w:hAnsi="Monaco"/>
                <w:sz w:val="18"/>
                <w:szCs w:val="18"/>
              </w:rPr>
              <w:t>10. Number of bathrooms, INTEGER.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Further instructions: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Please return **semicolon** separated values like this: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xml:space="preserve">  Kg Tanah Jambu; 250000; Detached ; Freehold ; New     ; 0.3 ; 2500; </w:t>
            </w:r>
            <w:r w:rsidR="002579D7">
              <w:rPr>
                <w:rStyle w:val="StringTok"/>
                <w:rFonts w:ascii="Monaco" w:hAnsi="Monaco"/>
                <w:sz w:val="18"/>
                <w:szCs w:val="18"/>
              </w:rPr>
              <w:t xml:space="preserve"> </w:t>
            </w:r>
            <w:r w:rsidRPr="002579D7">
              <w:rPr>
                <w:rStyle w:val="StringTok"/>
                <w:rFonts w:ascii="Monaco" w:hAnsi="Monaco"/>
                <w:sz w:val="18"/>
                <w:szCs w:val="18"/>
              </w:rPr>
              <w:t>2; 3; 3</w:t>
            </w:r>
            <w:r w:rsidRPr="002579D7">
              <w:rPr>
                <w:rFonts w:ascii="Monaco" w:hAnsi="Monaco"/>
                <w:sz w:val="18"/>
                <w:szCs w:val="18"/>
              </w:rPr>
              <w:br/>
            </w:r>
            <w:r w:rsidRPr="002579D7">
              <w:rPr>
                <w:rStyle w:val="StringTok"/>
                <w:rFonts w:ascii="Monaco" w:hAnsi="Monaco"/>
                <w:sz w:val="18"/>
                <w:szCs w:val="18"/>
              </w:rPr>
              <w:t xml:space="preserve">  Kg Tungku     ; 300000; Terrace  ; Leasehold; Resale  ; 0.25; 1700; </w:t>
            </w:r>
            <w:r w:rsidR="002579D7">
              <w:rPr>
                <w:rStyle w:val="StringTok"/>
                <w:rFonts w:ascii="Monaco" w:hAnsi="Monaco"/>
                <w:sz w:val="18"/>
                <w:szCs w:val="18"/>
              </w:rPr>
              <w:t xml:space="preserve"> </w:t>
            </w:r>
            <w:r w:rsidRPr="002579D7">
              <w:rPr>
                <w:rStyle w:val="StringTok"/>
                <w:rFonts w:ascii="Monaco" w:hAnsi="Monaco"/>
                <w:sz w:val="18"/>
                <w:szCs w:val="18"/>
              </w:rPr>
              <w:t xml:space="preserve">2; 3; 2 </w:t>
            </w:r>
            <w:r w:rsidRPr="002579D7">
              <w:rPr>
                <w:rFonts w:ascii="Monaco" w:hAnsi="Monaco"/>
                <w:sz w:val="18"/>
                <w:szCs w:val="18"/>
              </w:rPr>
              <w:br/>
            </w:r>
            <w:r w:rsidRPr="002579D7">
              <w:rPr>
                <w:rStyle w:val="StringTok"/>
                <w:rFonts w:ascii="Monaco" w:hAnsi="Monaco"/>
                <w:sz w:val="18"/>
                <w:szCs w:val="18"/>
              </w:rPr>
              <w:t xml:space="preserve">  Kg Kiarong    ; 200000; Apartment; Strata   ; Proposed; 0.1 ; 1000; NA; 2; 2</w:t>
            </w:r>
            <w:r w:rsidRPr="002579D7">
              <w:rPr>
                <w:rFonts w:ascii="Monaco" w:hAnsi="Monaco"/>
                <w:sz w:val="18"/>
                <w:szCs w:val="18"/>
              </w:rPr>
              <w:br/>
            </w:r>
            <w:r w:rsidRPr="002579D7">
              <w:rPr>
                <w:rStyle w:val="StringTok"/>
                <w:rFonts w:ascii="Monaco" w:hAnsi="Monaco"/>
                <w:sz w:val="18"/>
                <w:szCs w:val="18"/>
              </w:rPr>
              <w:t xml:space="preserve">  etc.</w:t>
            </w:r>
            <w:r w:rsidRPr="002579D7">
              <w:rPr>
                <w:rFonts w:ascii="Monaco" w:hAnsi="Monaco"/>
                <w:sz w:val="18"/>
                <w:szCs w:val="18"/>
              </w:rPr>
              <w:br/>
            </w:r>
            <w:r w:rsidRPr="002579D7">
              <w:rPr>
                <w:rStyle w:val="StringTok"/>
                <w:rFonts w:ascii="Monaco" w:hAnsi="Monaco"/>
                <w:sz w:val="18"/>
                <w:szCs w:val="18"/>
              </w:rPr>
              <w:t xml:space="preserve">  NUMBERS SHOULD NOT CONTAIN comma (,) for thousands separator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any of the 10 values are missing, please return 'NA' for that value.</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the description does not contain a property listing (for example, it is a rental property advertisement), return 'NA' for all 10 values.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DO NOT RESPOND WITH ANYTHING ELSE OTHER THAN THE REQUIRED INFORMATION."</w:t>
            </w:r>
          </w:p>
          <w:p w14:paraId="510BADFC" w14:textId="77777777" w:rsidR="00DB12E7" w:rsidRDefault="00DB12E7" w:rsidP="00766EA7">
            <w:pPr>
              <w:spacing w:before="200"/>
            </w:pPr>
            <w:r>
              <w:t>Figure 5: The LLM prompt to clean descriptions obtained from web scraping.</w:t>
            </w:r>
          </w:p>
        </w:tc>
        <w:bookmarkEnd w:id="2428"/>
      </w:tr>
    </w:tbl>
    <w:p w14:paraId="0B4A82B2" w14:textId="70A3B9E5" w:rsidR="009F1452" w:rsidRDefault="009F1452" w:rsidP="009F1452">
      <w:r>
        <w:t>The verbose descriptions were fed into the model one at a time using a loop, with the LLM extracting and returning the relevant details. Note that this loop was not parallelised</w:t>
      </w:r>
      <w:ins w:id="2429" w:author="Haziq Jamil" w:date="2025-03-06T17:08:00Z" w16du:dateUtc="2025-03-06T09:08:00Z">
        <w:r>
          <w:t>, as the LLM already utilises multiple cores, and further parallelisation would not yield significant efficiency gains</w:t>
        </w:r>
      </w:ins>
      <w:r>
        <w:t xml:space="preserve"> due to </w:t>
      </w:r>
      <w:del w:id="2430" w:author="Haziq Jamil" w:date="2025-03-06T17:08:00Z" w16du:dateUtc="2025-03-06T09:08:00Z">
        <w:r w:rsidR="00DB12E7">
          <w:delText>the computational resources required by the LLM</w:delText>
        </w:r>
      </w:del>
      <w:ins w:id="2431" w:author="Haziq Jamil" w:date="2025-03-06T17:08:00Z" w16du:dateUtc="2025-03-06T09:08:00Z">
        <w:r>
          <w:t>resource constraints</w:t>
        </w:r>
      </w:ins>
      <w:r>
        <w:t>. The cleaned results were then parsed and stored in a data frame, which was then subjected to manual data-type validation to ensure conformity with the existing data set</w:t>
      </w:r>
      <w:del w:id="2432" w:author="Haziq Jamil" w:date="2025-03-06T17:08:00Z" w16du:dateUtc="2025-03-06T09:08:00Z">
        <w:r w:rsidR="00DB12E7">
          <w:delText>.</w:delText>
        </w:r>
      </w:del>
      <w:ins w:id="2433" w:author="Haziq Jamil" w:date="2025-03-06T17:08:00Z" w16du:dateUtc="2025-03-06T09:08:00Z">
        <w:r>
          <w:t xml:space="preserve"> (see the last subsection).</w:t>
        </w:r>
      </w:ins>
      <w:r>
        <w:t xml:space="preserve"> It takes, on average, </w:t>
      </w:r>
      <w:del w:id="2434" w:author="Haziq Jamil" w:date="2025-03-06T17:08:00Z" w16du:dateUtc="2025-03-06T09:08:00Z">
        <w:r w:rsidR="00DB12E7">
          <w:delText>2.12</w:delText>
        </w:r>
      </w:del>
      <w:ins w:id="2435" w:author="Haziq Jamil" w:date="2025-03-06T17:08:00Z" w16du:dateUtc="2025-03-06T09:08:00Z">
        <w:r>
          <w:t>81.7</w:t>
        </w:r>
      </w:ins>
      <w:r>
        <w:t xml:space="preserve"> seconds to process a single description </w:t>
      </w:r>
      <w:del w:id="2436" w:author="Haziq Jamil" w:date="2025-03-06T17:08:00Z" w16du:dateUtc="2025-03-06T09:08:00Z">
        <w:r w:rsidR="00DB12E7">
          <w:delText>running on Apple MacBook Air M2 Silicon on Chip (SoC) and System in Chip (SiP) processors</w:delText>
        </w:r>
      </w:del>
      <w:ins w:id="2437" w:author="Haziq Jamil" w:date="2025-03-06T17:08:00Z" w16du:dateUtc="2025-03-06T09:08:00Z">
        <w:r>
          <w:t>using a Mac Pro 3.2GHz 16 core Intel Xeon W</w:t>
        </w:r>
      </w:ins>
      <w:r>
        <w:t xml:space="preserve"> with </w:t>
      </w:r>
      <w:del w:id="2438" w:author="Haziq Jamil" w:date="2025-03-06T17:08:00Z" w16du:dateUtc="2025-03-06T09:08:00Z">
        <w:r w:rsidR="00DB12E7">
          <w:delText>16GB</w:delText>
        </w:r>
      </w:del>
      <w:ins w:id="2439" w:author="Haziq Jamil" w:date="2025-03-06T17:08:00Z" w16du:dateUtc="2025-03-06T09:08:00Z">
        <w:r>
          <w:t>48GB of DDR4</w:t>
        </w:r>
      </w:ins>
      <w:r>
        <w:t xml:space="preserve"> </w:t>
      </w:r>
      <w:r>
        <w:lastRenderedPageBreak/>
        <w:t xml:space="preserve">RAM. We processed </w:t>
      </w:r>
      <w:del w:id="2440" w:author="Haziq Jamil" w:date="2025-03-06T17:08:00Z" w16du:dateUtc="2025-03-06T09:08:00Z">
        <w:r w:rsidR="00DB12E7">
          <w:delText>4,820</w:delText>
        </w:r>
      </w:del>
      <w:ins w:id="2441" w:author="Haziq Jamil" w:date="2025-03-06T17:08:00Z" w16du:dateUtc="2025-03-06T09:08:00Z">
        <w:r>
          <w:t>5,055</w:t>
        </w:r>
      </w:ins>
      <w:r>
        <w:t xml:space="preserve"> descriptions </w:t>
      </w:r>
      <w:del w:id="2442" w:author="Haziq Jamil" w:date="2025-03-06T17:08:00Z" w16du:dateUtc="2025-03-06T09:08:00Z">
        <w:r w:rsidR="00DB12E7">
          <w:delText xml:space="preserve">in total </w:delText>
        </w:r>
      </w:del>
      <w:r>
        <w:t xml:space="preserve">from 2020 to </w:t>
      </w:r>
      <w:del w:id="2443" w:author="Haziq Jamil" w:date="2025-03-06T17:08:00Z" w16du:dateUtc="2025-03-06T09:08:00Z">
        <w:r w:rsidR="00DB12E7">
          <w:delText>2024</w:delText>
        </w:r>
      </w:del>
      <w:ins w:id="2444" w:author="Haziq Jamil" w:date="2025-03-06T17:08:00Z" w16du:dateUtc="2025-03-06T09:08:00Z">
        <w:r>
          <w:t>2025</w:t>
        </w:r>
      </w:ins>
      <w:r>
        <w:t xml:space="preserve"> using this method, with a </w:t>
      </w:r>
      <w:del w:id="2445" w:author="Haziq Jamil" w:date="2025-03-06T17:08:00Z" w16du:dateUtc="2025-03-06T09:08:00Z">
        <w:r w:rsidR="00DB12E7">
          <w:delText>runtime</w:delText>
        </w:r>
      </w:del>
      <w:ins w:id="2446" w:author="Haziq Jamil" w:date="2025-03-06T17:08:00Z" w16du:dateUtc="2025-03-06T09:08:00Z">
        <w:r>
          <w:t>run time</w:t>
        </w:r>
      </w:ins>
      <w:r>
        <w:t xml:space="preserve"> of approximately </w:t>
      </w:r>
      <w:ins w:id="2447" w:author="Haziq Jamil" w:date="2025-03-06T17:08:00Z" w16du:dateUtc="2025-03-06T09:08:00Z">
        <w:r>
          <w:t xml:space="preserve">20 hours in total (spread over </w:t>
        </w:r>
      </w:ins>
      <w:r>
        <w:t xml:space="preserve">three </w:t>
      </w:r>
      <w:del w:id="2448" w:author="Haziq Jamil" w:date="2025-03-06T17:08:00Z" w16du:dateUtc="2025-03-06T09:08:00Z">
        <w:r w:rsidR="00DB12E7">
          <w:delText>hours.</w:delText>
        </w:r>
      </w:del>
      <w:ins w:id="2449" w:author="Haziq Jamil" w:date="2025-03-06T17:08:00Z" w16du:dateUtc="2025-03-06T09:08:00Z">
        <w:r>
          <w:t>machines).</w:t>
        </w:r>
      </w:ins>
    </w:p>
    <w:p w14:paraId="041CAF4D" w14:textId="541F7A7B" w:rsidR="009F1452" w:rsidRDefault="00DB12E7" w:rsidP="009F1452">
      <w:pPr>
        <w:rPr>
          <w:ins w:id="2450" w:author="Haziq Jamil" w:date="2025-03-06T17:08:00Z" w16du:dateUtc="2025-03-06T09:08:00Z"/>
        </w:rPr>
      </w:pPr>
      <w:del w:id="2451" w:author="Haziq Jamil" w:date="2025-03-06T17:08:00Z" w16du:dateUtc="2025-03-06T09:08:00Z">
        <w:r>
          <w:delText>To test the accuracy of the LLM, a random sample of 329 descriptions was selected and manually verified for correctness. Of these, 306 were deemed correct (correct entries or identified “non-listings” correctly), resulting in an accuracy rate of 93.0%. Rare errors were spotted due to model hallucinations (despite setting the LLM temperature to the lowest setting), but these are typically minor and unlikely to significantly impact the overall analysis. Large errors on the other hand were corrected manually, by filtering for outliers (values exceeding three standard deviations from the mean in magnitude) or inconsistencies in the variables.</w:delText>
        </w:r>
      </w:del>
      <w:bookmarkStart w:id="2452" w:name="spatial-data-harmonisation"/>
      <w:bookmarkEnd w:id="2402"/>
      <w:ins w:id="2453" w:author="Haziq Jamil" w:date="2025-03-06T17:08:00Z" w16du:dateUtc="2025-03-06T09:08:00Z">
        <w:r w:rsidR="009F1452">
          <w:t>To evaluate the accuracy of the LLM data extraction, a test data set of 100 artificially generated descriptions was created, with each description written in the style of a typical property listing. For each house characteristic, the accuracy of the LLM was calculated by comparing the extracted value to the ground truth. For numeric variables, values were considered accurate if they fell within 1% of the corresponding ground truth value. For character variables, accuracy was determined using the normalised Levenshtein distance, ensuring differences remained within a set threshold. The test data also contained missing information in certain property characteristics, which the LLM was expected to handle correctly. A correct handling was counted if both the extracted and ground truth values were missing. Accuracy was then averaged per characteristic as well as across all characteristics.</w:t>
        </w:r>
      </w:ins>
    </w:p>
    <w:p w14:paraId="5B7DC13D" w14:textId="56AA96ED" w:rsidR="009F1452" w:rsidRDefault="009F1452" w:rsidP="009F1452">
      <w:ins w:id="2454" w:author="Haziq Jamil" w:date="2025-03-06T17:08:00Z" w16du:dateUtc="2025-03-06T09:08:00Z">
        <w:r>
          <w:t xml:space="preserve">Our experiments show that the LLM data extraction process with the deepseek-r1:14b model achieved an overall accuracy rate of 96.9% (see Appendix for complete results). Errors mostly stemmed from incorrect </w:t>
        </w:r>
        <w:r w:rsidRPr="00D6729A">
          <w:rPr>
            <w:rStyle w:val="Verbatim"/>
          </w:rPr>
          <w:t>status</w:t>
        </w:r>
        <w:r>
          <w:t xml:space="preserve"> classification, likely due to the vagueness of the advertisement listing. As for the rest of the variables, obvious errors were flagged and corrected manually during our data validation process (described in the subsection following the next one).</w:t>
        </w:r>
      </w:ins>
      <w:r>
        <w:t xml:space="preserve"> Overall, the LLM was found to be a valuable tool for extracting structured information from unstructured text, significantly reducing the time and effort required for data </w:t>
      </w:r>
      <w:del w:id="2455" w:author="Haziq Jamil" w:date="2025-03-06T17:08:00Z" w16du:dateUtc="2025-03-06T09:08:00Z">
        <w:r w:rsidR="00DB12E7">
          <w:delText>cleaning. Users may wish to exclude these records from their analysis if they are concerned about the accuracy of the extracted data.</w:delText>
        </w:r>
      </w:del>
      <w:ins w:id="2456" w:author="Haziq Jamil" w:date="2025-03-06T17:08:00Z" w16du:dateUtc="2025-03-06T09:08:00Z">
        <w:r>
          <w:t xml:space="preserve">extraction. </w:t>
        </w:r>
      </w:ins>
    </w:p>
    <w:p w14:paraId="1FD4E11F" w14:textId="77777777" w:rsidR="00DB12E7" w:rsidRDefault="00DB12E7" w:rsidP="00147B02">
      <w:pPr>
        <w:pStyle w:val="Heading2"/>
      </w:pPr>
      <w:r>
        <w:t>Spatial Data Harmonisation</w:t>
      </w:r>
    </w:p>
    <w:p w14:paraId="289C1479" w14:textId="565DE67C" w:rsidR="007B4D66" w:rsidRDefault="007B4D66" w:rsidP="007B4D66">
      <w:r>
        <w:t>Whether the data was collected manually, through web scraping, or cleaned using the LLM, the spatial information extracted was often inconsistent in terms of naming conventions and granularity. 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 [</w:t>
      </w:r>
      <w:del w:id="2457" w:author="Haziq Jamil" w:date="2025-03-06T17:08:00Z" w16du:dateUtc="2025-03-06T09:08:00Z">
        <w:r w:rsidR="00DB12E7">
          <w:delText>17</w:delText>
        </w:r>
      </w:del>
      <w:ins w:id="2458" w:author="Haziq Jamil" w:date="2025-03-06T17:08:00Z" w16du:dateUtc="2025-03-06T09:08:00Z">
        <w:r>
          <w:t>12</w:t>
        </w:r>
      </w:ins>
      <w:r>
        <w:t xml:space="preserve">]. This is the same format used by the R package </w:t>
      </w:r>
      <w:r w:rsidRPr="007B4D66">
        <w:rPr>
          <w:rFonts w:ascii="Monaco" w:hAnsi="Monaco"/>
          <w:sz w:val="20"/>
          <w:szCs w:val="20"/>
        </w:rPr>
        <w:t>{bruneimap}</w:t>
      </w:r>
      <w:r>
        <w:t xml:space="preserve"> [</w:t>
      </w:r>
      <w:del w:id="2459" w:author="Haziq Jamil" w:date="2025-03-06T17:08:00Z" w16du:dateUtc="2025-03-06T09:08:00Z">
        <w:r w:rsidR="00DB12E7">
          <w:delText>12</w:delText>
        </w:r>
      </w:del>
      <w:ins w:id="2460" w:author="Haziq Jamil" w:date="2025-03-06T17:08:00Z" w16du:dateUtc="2025-03-06T09:08:00Z">
        <w:r>
          <w:t>6</w:t>
        </w:r>
      </w:ins>
      <w:r>
        <w:t xml:space="preserve">]. The CSV file </w:t>
      </w:r>
      <w:r w:rsidRPr="007B4D66">
        <w:rPr>
          <w:rFonts w:ascii="Monaco" w:hAnsi="Monaco"/>
          <w:sz w:val="20"/>
          <w:szCs w:val="20"/>
        </w:rPr>
        <w:t>bn_kpg_level_data.csv</w:t>
      </w:r>
      <w:r>
        <w:t xml:space="preserve"> obtained from this package was used as a reference to standardise the kampong names in the data set, which conveniently also </w:t>
      </w:r>
      <w:del w:id="2461" w:author="Haziq Jamil" w:date="2025-03-06T17:08:00Z" w16du:dateUtc="2025-03-06T09:08:00Z">
        <w:r w:rsidR="00DB12E7">
          <w:delText>included</w:delText>
        </w:r>
      </w:del>
      <w:ins w:id="2462" w:author="Haziq Jamil" w:date="2025-03-06T17:08:00Z" w16du:dateUtc="2025-03-06T09:08:00Z">
        <w:r>
          <w:t>includes</w:t>
        </w:r>
      </w:ins>
      <w:r>
        <w:t xml:space="preserve"> the mukim and district names for each kampong.</w:t>
      </w:r>
    </w:p>
    <w:p w14:paraId="31DE6701" w14:textId="77777777" w:rsidR="0075424E" w:rsidRDefault="0075424E" w:rsidP="0075424E">
      <w:r>
        <w:t>The majority of house listings in Brunei specify the property location using the kampong name, the smallest administrative unit in the country. The task in hand was then to match these kampong names in the data set with the standardised names in the reference file. Several challenges were encountered during this process, including:</w:t>
      </w:r>
    </w:p>
    <w:p w14:paraId="12DA5244" w14:textId="77777777" w:rsidR="00DB12E7" w:rsidRDefault="00DB12E7" w:rsidP="00DB12E7">
      <w:pPr>
        <w:numPr>
          <w:ilvl w:val="0"/>
          <w:numId w:val="9"/>
        </w:numPr>
      </w:pPr>
      <w:r>
        <w:t>Spelling variations or misspellings, though these were relatively straightforward to correct.</w:t>
      </w:r>
    </w:p>
    <w:p w14:paraId="5C92B260" w14:textId="77777777" w:rsidR="00DB12E7" w:rsidRDefault="00DB12E7" w:rsidP="00DB12E7">
      <w:pPr>
        <w:numPr>
          <w:ilvl w:val="0"/>
          <w:numId w:val="9"/>
        </w:numPr>
      </w:pPr>
      <w:r>
        <w:lastRenderedPageBreak/>
        <w:t xml:space="preserve">Unknown entries, where the correct kampong could sometimes be inferred from the geographical context; otherwise, these were set to </w:t>
      </w:r>
      <w:r w:rsidRPr="00662AA3">
        <w:rPr>
          <w:rFonts w:ascii="Monaco" w:hAnsi="Monaco"/>
          <w:sz w:val="20"/>
          <w:szCs w:val="20"/>
        </w:rPr>
        <w:t>NA</w:t>
      </w:r>
      <w:r>
        <w:t>.</w:t>
      </w:r>
    </w:p>
    <w:p w14:paraId="02D1E525" w14:textId="77777777" w:rsidR="00DB12E7" w:rsidRDefault="00DB12E7" w:rsidP="00DB12E7">
      <w:pPr>
        <w:numPr>
          <w:ilvl w:val="0"/>
          <w:numId w:val="9"/>
        </w:numPr>
      </w:pPr>
      <w:r>
        <w:t xml:space="preserve">Multiple matches, occurring when two or more kampongs shared the same name (e.g., Kampong Panchor in Mukim Mentiri and Kampong Panchor in Mukim Lumapas). Additional information from the listing was used to determine the correct match, but where this was not possible, these entries were also set to </w:t>
      </w:r>
      <w:r w:rsidRPr="00662AA3">
        <w:rPr>
          <w:rFonts w:ascii="Monaco" w:hAnsi="Monaco"/>
          <w:sz w:val="20"/>
          <w:szCs w:val="20"/>
        </w:rPr>
        <w:t>NA</w:t>
      </w:r>
      <w:r>
        <w:t>.</w:t>
      </w:r>
    </w:p>
    <w:p w14:paraId="478C3E3C" w14:textId="3E482B3A" w:rsidR="00C5528A" w:rsidRDefault="00DB12E7" w:rsidP="00C5528A">
      <w:r>
        <w:t xml:space="preserve">This process was carried out manually using data filtering features in Microsoft Excel. Once completed, all entries marked as </w:t>
      </w:r>
      <w:r w:rsidRPr="001719B2">
        <w:rPr>
          <w:rFonts w:ascii="Monaco" w:hAnsi="Monaco"/>
          <w:sz w:val="20"/>
          <w:rPrChange w:id="2463" w:author="Haziq Jamil" w:date="2025-03-06T17:08:00Z" w16du:dateUtc="2025-03-06T09:08:00Z">
            <w:rPr/>
          </w:rPrChange>
        </w:rPr>
        <w:t>NA</w:t>
      </w:r>
      <w:r>
        <w:t xml:space="preserve"> were removed so as to provide complete spatial information for each listing.</w:t>
      </w:r>
      <w:bookmarkEnd w:id="2452"/>
    </w:p>
    <w:p w14:paraId="4268BE53" w14:textId="0A8C9D3D" w:rsidR="00BC58A6" w:rsidRDefault="00BC58A6" w:rsidP="00BC58A6">
      <w:pPr>
        <w:pStyle w:val="Heading2"/>
        <w:rPr>
          <w:ins w:id="2464" w:author="Haziq Jamil" w:date="2025-03-06T17:08:00Z" w16du:dateUtc="2025-03-06T09:08:00Z"/>
        </w:rPr>
      </w:pPr>
      <w:ins w:id="2465" w:author="Haziq Jamil" w:date="2025-03-06T17:08:00Z" w16du:dateUtc="2025-03-06T09:08:00Z">
        <w:r>
          <w:t>Data Validation</w:t>
        </w:r>
      </w:ins>
    </w:p>
    <w:p w14:paraId="1DB90B94" w14:textId="77777777" w:rsidR="003B353C" w:rsidRDefault="003B353C" w:rsidP="003B353C">
      <w:pPr>
        <w:rPr>
          <w:ins w:id="2466" w:author="Haziq Jamil" w:date="2025-03-06T17:08:00Z" w16du:dateUtc="2025-03-06T09:08:00Z"/>
        </w:rPr>
      </w:pPr>
      <w:ins w:id="2467" w:author="Haziq Jamil" w:date="2025-03-06T17:08:00Z" w16du:dateUtc="2025-03-06T09:08:00Z">
        <w:r>
          <w:t>To ensure data quality, a series of consistency and validity checks were performed on the data set, especially after manual transcription and LLM data cleaning. These checks include</w:t>
        </w:r>
      </w:ins>
    </w:p>
    <w:p w14:paraId="5EFDE975" w14:textId="77777777" w:rsidR="003B353C" w:rsidRDefault="003B353C" w:rsidP="003B353C">
      <w:pPr>
        <w:numPr>
          <w:ilvl w:val="0"/>
          <w:numId w:val="10"/>
        </w:numPr>
        <w:rPr>
          <w:ins w:id="2468" w:author="Haziq Jamil" w:date="2025-03-06T17:08:00Z" w16du:dateUtc="2025-03-06T09:08:00Z"/>
        </w:rPr>
      </w:pPr>
      <w:ins w:id="2469" w:author="Haziq Jamil" w:date="2025-03-06T17:08:00Z" w16du:dateUtc="2025-03-06T09:08:00Z">
        <w:r>
          <w:rPr>
            <w:b/>
            <w:bCs/>
          </w:rPr>
          <w:t>Outlier detection.</w:t>
        </w:r>
        <w:r>
          <w:t xml:space="preserve"> Summary statistics analyses to identify and flag anomalous values. For instance, a built-up area recorded as 0.1 square feet or an implausibly high number of beds and baths (e.g., &gt;20) would highly likely indicate a possible error, prompting manual review. Such anomalies were flagged and manually reviewed for correction.</w:t>
        </w:r>
      </w:ins>
    </w:p>
    <w:p w14:paraId="4DF20C4A" w14:textId="77777777" w:rsidR="003B353C" w:rsidRDefault="003B353C" w:rsidP="003B353C">
      <w:pPr>
        <w:numPr>
          <w:ilvl w:val="0"/>
          <w:numId w:val="10"/>
        </w:numPr>
        <w:rPr>
          <w:ins w:id="2470" w:author="Haziq Jamil" w:date="2025-03-06T17:08:00Z" w16du:dateUtc="2025-03-06T09:08:00Z"/>
        </w:rPr>
      </w:pPr>
      <w:ins w:id="2471" w:author="Haziq Jamil" w:date="2025-03-06T17:08:00Z" w16du:dateUtc="2025-03-06T09:08:00Z">
        <w:r>
          <w:rPr>
            <w:b/>
            <w:bCs/>
          </w:rPr>
          <w:t>Internal consistency checks.</w:t>
        </w:r>
        <w:r>
          <w:t xml:space="preserve"> This made use of substantive knowledge about Brunei’s housing market [13]. An example is using the price per square foot indicator, whose value typically falls within a known range. Therefore any deviations were scrutinised to ensure that variables such as price and floor area were correctly recorded. This was similarly applied to other variables such as plot area, beds, and baths.</w:t>
        </w:r>
      </w:ins>
    </w:p>
    <w:p w14:paraId="59CE441B" w14:textId="77777777" w:rsidR="003B353C" w:rsidRDefault="003B353C" w:rsidP="003B353C">
      <w:pPr>
        <w:numPr>
          <w:ilvl w:val="0"/>
          <w:numId w:val="10"/>
        </w:numPr>
        <w:rPr>
          <w:ins w:id="2472" w:author="Haziq Jamil" w:date="2025-03-06T17:08:00Z" w16du:dateUtc="2025-03-06T09:08:00Z"/>
        </w:rPr>
      </w:pPr>
      <w:ins w:id="2473" w:author="Haziq Jamil" w:date="2025-03-06T17:08:00Z" w16du:dateUtc="2025-03-06T09:08:00Z">
        <w:r>
          <w:rPr>
            <w:b/>
            <w:bCs/>
          </w:rPr>
          <w:t>Duplicate records detection.</w:t>
        </w:r>
        <w:r>
          <w:t xml:space="preserve"> We also performed duplicate record detection to identify any repeated entries that might have arisen from overlapping data sources or transcription errors. Any duplicates that were identified were carefully reviewed and removed to ensure that each property listing was uniquely represented in the span of one calendar month.</w:t>
        </w:r>
      </w:ins>
    </w:p>
    <w:p w14:paraId="1C80A11C" w14:textId="538406CF" w:rsidR="00BC58A6" w:rsidRPr="00147B02" w:rsidRDefault="003B353C" w:rsidP="00C5528A">
      <w:pPr>
        <w:rPr>
          <w:ins w:id="2474" w:author="Haziq Jamil" w:date="2025-03-06T17:08:00Z" w16du:dateUtc="2025-03-06T09:08:00Z"/>
        </w:rPr>
      </w:pPr>
      <w:ins w:id="2475" w:author="Haziq Jamil" w:date="2025-03-06T17:08:00Z" w16du:dateUtc="2025-03-06T09:08:00Z">
        <w:r>
          <w:t>These data validation procedures collectively contribute to a robust and reliable data set, providing a solid foundation for subsequent analysis.</w:t>
        </w:r>
      </w:ins>
    </w:p>
    <w:p w14:paraId="6763C333" w14:textId="5774F9D0" w:rsidR="00990A4F" w:rsidRDefault="00990A4F" w:rsidP="00FF100A">
      <w:pPr>
        <w:pStyle w:val="Heading1"/>
        <w:rPr>
          <w:lang w:val="en-US"/>
        </w:rPr>
      </w:pPr>
      <w:r>
        <w:rPr>
          <w:lang w:val="en-US"/>
        </w:rPr>
        <w:t>LIMITAT</w:t>
      </w:r>
      <w:r w:rsidR="00FF100A">
        <w:rPr>
          <w:lang w:val="en-US"/>
        </w:rPr>
        <w:t>IONS</w:t>
      </w:r>
    </w:p>
    <w:p w14:paraId="2ACB474B" w14:textId="77777777" w:rsidR="00E52D24" w:rsidRDefault="00E52D24" w:rsidP="00E52D24">
      <w:pPr>
        <w:rPr>
          <w:ins w:id="2476" w:author="Haziq Jamil" w:date="2025-03-06T17:08:00Z" w16du:dateUtc="2025-03-06T09:08:00Z"/>
        </w:rPr>
      </w:pPr>
      <w:ins w:id="2477" w:author="Haziq Jamil" w:date="2025-03-06T17:08:00Z" w16du:dateUtc="2025-03-06T09:08:00Z">
        <w:r>
          <w:t>Listing prices in our data set serve as a proxy for market values, capturing advertised trends rather than final sale outcomes. This enables timely analysis of market sentiment, even though factors such as negotiation dynamics, seller strategies, and market conditions may cause deviations from actual transaction prices.</w:t>
        </w:r>
      </w:ins>
    </w:p>
    <w:p w14:paraId="537ADDE3" w14:textId="41ADC817" w:rsidR="00E52D24" w:rsidRDefault="00E52D24" w:rsidP="00E52D24">
      <w:r>
        <w:t xml:space="preserve">Despite </w:t>
      </w:r>
      <w:ins w:id="2478" w:author="Haziq Jamil" w:date="2025-03-06T17:08:00Z" w16du:dateUtc="2025-03-06T09:08:00Z">
        <w:r>
          <w:t xml:space="preserve">significant </w:t>
        </w:r>
      </w:ins>
      <w:r>
        <w:t xml:space="preserve">efforts to ensure data quality, some limitations remain. </w:t>
      </w:r>
      <w:del w:id="2479" w:author="Haziq Jamil" w:date="2025-03-06T17:08:00Z" w16du:dateUtc="2025-03-06T09:08:00Z">
        <w:r w:rsidR="00147B02">
          <w:delText>Duplicate</w:delText>
        </w:r>
      </w:del>
      <w:ins w:id="2480" w:author="Haziq Jamil" w:date="2025-03-06T17:08:00Z" w16du:dateUtc="2025-03-06T09:08:00Z">
        <w:r>
          <w:t>First, integrating historical data from manually transcribed sources with later web-scraped data may introduce inconsistencies affecting comparability over time. Second, although duplicate</w:t>
        </w:r>
      </w:ins>
      <w:r>
        <w:t xml:space="preserve"> listings were carefully reviewed and removed, </w:t>
      </w:r>
      <w:del w:id="2481" w:author="Haziq Jamil" w:date="2025-03-06T17:08:00Z" w16du:dateUtc="2025-03-06T09:08:00Z">
        <w:r w:rsidR="00147B02">
          <w:delText xml:space="preserve">though </w:delText>
        </w:r>
      </w:del>
      <w:r>
        <w:t xml:space="preserve">there remains a slight possibility </w:t>
      </w:r>
      <w:del w:id="2482" w:author="Haziq Jamil" w:date="2025-03-06T17:08:00Z" w16du:dateUtc="2025-03-06T09:08:00Z">
        <w:r w:rsidR="00147B02">
          <w:delText>that duplicated records still exist</w:delText>
        </w:r>
      </w:del>
      <w:ins w:id="2483" w:author="Haziq Jamil" w:date="2025-03-06T17:08:00Z" w16du:dateUtc="2025-03-06T09:08:00Z">
        <w:r>
          <w:t>of residual duplicates</w:t>
        </w:r>
      </w:ins>
      <w:r>
        <w:t xml:space="preserve"> in the data set. </w:t>
      </w:r>
      <w:del w:id="2484" w:author="Haziq Jamil" w:date="2025-03-06T17:08:00Z" w16du:dateUtc="2025-03-06T09:08:00Z">
        <w:r w:rsidR="00147B02">
          <w:delText xml:space="preserve">The spatial data coverage is also heavily skewed towards the Brunei-Muara district, which accounts for 91.7% of the listings. This is a reflection of the district’s higher population and greater volume of property transactions [18], which may bias analyses toward </w:delText>
        </w:r>
        <w:r w:rsidR="00147B02">
          <w:lastRenderedPageBreak/>
          <w:delText>this region. Furthermore</w:delText>
        </w:r>
      </w:del>
      <w:ins w:id="2485" w:author="Haziq Jamil" w:date="2025-03-06T17:08:00Z" w16du:dateUtc="2025-03-06T09:08:00Z">
        <w:r>
          <w:t xml:space="preserve"> Thirdly</w:t>
        </w:r>
      </w:ins>
      <w:r>
        <w:t>, while we have confidence in the data quality from 2015 to 2024, property price trends between 1993 and 2014 cannot be fully verified. Nonetheless, this study serves as a valuable starting point. Future research could benefit greatly from access to administrative transaction data, which would allow for more comprehensive and accurate analyses.</w:t>
      </w:r>
    </w:p>
    <w:p w14:paraId="42E1EC67" w14:textId="77777777" w:rsidR="00147B02" w:rsidRDefault="00147B02" w:rsidP="00147B02">
      <w:pPr>
        <w:rPr>
          <w:del w:id="2486" w:author="Haziq Jamil" w:date="2025-03-06T17:08:00Z" w16du:dateUtc="2025-03-06T09:08:00Z"/>
        </w:rPr>
      </w:pPr>
      <w:del w:id="2487" w:author="Haziq Jamil" w:date="2025-03-06T17:08:00Z" w16du:dateUtc="2025-03-06T09:08:00Z">
        <w:r>
          <w:delText>Missing data in house characteristics is another limitation, although this should be seen as an opportunity for further research to develop imputation methods or alternative analytical approaches. Minor inaccuracies were also observed in the LLM-based data cleaning process, but these issues are infrequent and can be mitigated by subsetting or refining the affected entries.</w:delText>
        </w:r>
      </w:del>
    </w:p>
    <w:p w14:paraId="2B9F3EE8" w14:textId="77777777" w:rsidR="00E52D24" w:rsidRDefault="00E52D24" w:rsidP="00E52D24">
      <w:r>
        <w:t>Finally, while significant effort was made to harmonise spatial data, the matching of kampong names to standardised references may not be entirely error-free. However, aggregation to the mukim level provides a reliable alternative for spatial analyses, ensuring that the data set remains valuable for research and analysis.</w:t>
      </w:r>
    </w:p>
    <w:p w14:paraId="044A5189" w14:textId="7DB984CC" w:rsidR="001D642B" w:rsidRPr="001D642B" w:rsidRDefault="005E575D" w:rsidP="005E575D">
      <w:pPr>
        <w:pStyle w:val="Heading1"/>
      </w:pPr>
      <w:r>
        <w:t>ETHICS STATEMENT</w:t>
      </w:r>
    </w:p>
    <w:p w14:paraId="1DFE1123" w14:textId="77777777" w:rsidR="009807BD" w:rsidRDefault="009807BD" w:rsidP="009807BD">
      <w:r>
        <w:t>The authors confirm that the current work does not involve human subjects, animal experiments, or data collected from social media platforms. The data described in this article were obtained from publicly available, non-personal, and factual sources, including physical and digital newspapers and magazines.</w:t>
      </w:r>
    </w:p>
    <w:p w14:paraId="36E43D63" w14:textId="77777777" w:rsidR="009807BD" w:rsidRDefault="009807BD" w:rsidP="009807BD">
      <w:r>
        <w:t>Web scraping from local property listings websites was conducted in compliance with ethical and legal considerations. Specifically, data were not collected from behind login barriers, and the terms of service (ToS) for the websites did not explicitly prohibit web scraping. Furthermore, the robots.txt files for the websites were reviewed, and any policies outlined there were adhered to.</w:t>
      </w:r>
    </w:p>
    <w:p w14:paraId="177B1BA7" w14:textId="07E58348" w:rsidR="00C657DC" w:rsidRPr="00810FFA" w:rsidRDefault="009807BD" w:rsidP="001D642B">
      <w:r>
        <w:t>The data collected consisted exclusively of non-copyrightable factual information, such as property characteristics and spatial locations, and excluded any potentially copyrighted content such as images. To ensure privacy, no personally identifiable information, including specific property addresses, was scraped nor included in the data set. To this end, data from the description fields processed by the LLM are not included in the data set, as they may contain sensitive information such as contact details and names of companies. Furthermore, we have anonymised the names of the real estate agents and companies in the data set.</w:t>
      </w:r>
    </w:p>
    <w:p w14:paraId="5B9C57DE" w14:textId="4759F3EA" w:rsidR="001D642B" w:rsidRPr="001D642B" w:rsidRDefault="002937BD" w:rsidP="002937BD">
      <w:pPr>
        <w:pStyle w:val="Heading1"/>
      </w:pPr>
      <w:r>
        <w:t>CRediT AUTHOR STATEMENT</w:t>
      </w:r>
    </w:p>
    <w:p w14:paraId="7C39B200" w14:textId="77777777" w:rsidR="009807BD" w:rsidRDefault="009807BD" w:rsidP="009807BD">
      <w:pPr>
        <w:numPr>
          <w:ilvl w:val="0"/>
          <w:numId w:val="8"/>
        </w:numPr>
      </w:pPr>
      <w:r>
        <w:rPr>
          <w:b/>
          <w:bCs/>
        </w:rPr>
        <w:t>Haziq Jamil</w:t>
      </w:r>
      <w:r>
        <w:t>: Conceptualisation, Methodology, Software, Formal analysis, Data curation, Writing-Original Draft, Visualisation, Supervision, Project administration, Funding acquisition.</w:t>
      </w:r>
    </w:p>
    <w:p w14:paraId="4C6EA422" w14:textId="77777777" w:rsidR="009807BD" w:rsidRDefault="009807BD" w:rsidP="009807BD">
      <w:pPr>
        <w:numPr>
          <w:ilvl w:val="0"/>
          <w:numId w:val="8"/>
        </w:numPr>
      </w:pPr>
      <w:r>
        <w:rPr>
          <w:b/>
          <w:bCs/>
        </w:rPr>
        <w:t>Amira Barizah Noorosmawie</w:t>
      </w:r>
      <w:r>
        <w:t>: Software, Data curation, Writing-Original Draft.</w:t>
      </w:r>
    </w:p>
    <w:p w14:paraId="4B9B890A" w14:textId="77777777" w:rsidR="009807BD" w:rsidRDefault="009807BD" w:rsidP="009807BD">
      <w:pPr>
        <w:numPr>
          <w:ilvl w:val="0"/>
          <w:numId w:val="8"/>
        </w:numPr>
      </w:pPr>
      <w:r>
        <w:rPr>
          <w:b/>
          <w:bCs/>
        </w:rPr>
        <w:t>Hafeezul Waezz Rabu</w:t>
      </w:r>
      <w:r>
        <w:t>: Software, Data curation, Writing-Original Draft.</w:t>
      </w:r>
    </w:p>
    <w:p w14:paraId="54445503" w14:textId="31A3143F" w:rsidR="009807BD" w:rsidRPr="009807BD" w:rsidRDefault="009807BD" w:rsidP="009807BD">
      <w:pPr>
        <w:numPr>
          <w:ilvl w:val="0"/>
          <w:numId w:val="8"/>
        </w:numPr>
      </w:pPr>
      <w:r>
        <w:rPr>
          <w:b/>
          <w:bCs/>
        </w:rPr>
        <w:t>Lutfi Abdul Razak</w:t>
      </w:r>
      <w:r>
        <w:t>: Conceptualisation, Validation, Supervision, Funding acquisition.</w:t>
      </w:r>
    </w:p>
    <w:p w14:paraId="326F0653" w14:textId="18031D13" w:rsidR="001D642B" w:rsidRPr="001D642B" w:rsidRDefault="007632B5" w:rsidP="007632B5">
      <w:pPr>
        <w:pStyle w:val="Heading1"/>
      </w:pPr>
      <w:r>
        <w:t>ACKNOWLEDGEMENTS</w:t>
      </w:r>
    </w:p>
    <w:p w14:paraId="7D8523C0" w14:textId="77777777" w:rsidR="00145EDF" w:rsidRDefault="00145EDF" w:rsidP="00145EDF">
      <w:r>
        <w:t>The authors gratefully acknowledge the contributions of Atikah Farhain Yahya, Nurulhanisah Abdul Manan, and Nina Zuhairi towards the collection and processing of the data contained within.</w:t>
      </w:r>
      <w:ins w:id="2488" w:author="Haziq Jamil" w:date="2025-03-06T17:08:00Z" w16du:dateUtc="2025-03-06T09:08:00Z">
        <w:r>
          <w:t xml:space="preserve"> We also </w:t>
        </w:r>
        <w:r>
          <w:lastRenderedPageBreak/>
          <w:t>thank the Brunei Darussalam Central Bank (BDCB) for the engaging discussions and support, which were instrumental in the initiation of this project.</w:t>
        </w:r>
      </w:ins>
    </w:p>
    <w:p w14:paraId="5A3B37A1" w14:textId="3654D04D" w:rsidR="001D642B" w:rsidRPr="001D642B" w:rsidRDefault="004B3A8B" w:rsidP="004B3A8B">
      <w:pPr>
        <w:pStyle w:val="Heading1"/>
      </w:pPr>
      <w:r>
        <w:t>DECLARATION OF COMPETING INTERESTS</w:t>
      </w:r>
    </w:p>
    <w:p w14:paraId="71CDB8AE" w14:textId="4D803F5D" w:rsidR="00CF1000" w:rsidRPr="00810FFA" w:rsidRDefault="009807BD" w:rsidP="001D642B">
      <w:r>
        <w:t>The authors declare that they have no known competing financial interests or personal relationships that could have appeared to influence the work reported in this paper.</w:t>
      </w:r>
    </w:p>
    <w:p w14:paraId="3E2D5810" w14:textId="3973BF65" w:rsidR="001D642B" w:rsidRPr="001D642B" w:rsidRDefault="00AF5025" w:rsidP="00AF5025">
      <w:pPr>
        <w:pStyle w:val="Heading1"/>
      </w:pPr>
      <w:r>
        <w:t>REFERENCES</w:t>
      </w:r>
    </w:p>
    <w:p w14:paraId="70370148" w14:textId="77777777" w:rsidR="009807BD" w:rsidRDefault="009807BD" w:rsidP="009807BD">
      <w:pPr>
        <w:rPr>
          <w:del w:id="2489" w:author="Haziq Jamil" w:date="2025-03-06T17:08:00Z" w16du:dateUtc="2025-03-06T09:08:00Z"/>
        </w:rPr>
      </w:pPr>
      <w:bookmarkStart w:id="2490" w:name="ref-ng2022characterising"/>
      <w:bookmarkStart w:id="2491" w:name="refs"/>
      <w:bookmarkStart w:id="2492" w:name="appendix"/>
      <w:bookmarkStart w:id="2493" w:name="ref-shabunko2014developing"/>
      <w:del w:id="2494" w:author="Haziq Jamil" w:date="2025-03-06T17:08:00Z" w16du:dateUtc="2025-03-06T09:08:00Z">
        <w:r>
          <w:delText xml:space="preserve">[1] </w:delText>
        </w:r>
        <w:r>
          <w:tab/>
          <w:delText>V. Shabunko, C.M. Lim, S. Brahim, S. Mathew, Developing building benchmarking for Brunei Darussalam, Energy and Buildings 85 (2014) 79–85. https://doi.org/</w:delText>
        </w:r>
        <w:r>
          <w:fldChar w:fldCharType="begin"/>
        </w:r>
        <w:r>
          <w:delInstrText>HYPERLINK "https://doi.org/10.1016/j.enbuild.2014.08.047" \h</w:delInstrText>
        </w:r>
        <w:r>
          <w:fldChar w:fldCharType="separate"/>
        </w:r>
        <w:r>
          <w:rPr>
            <w:rStyle w:val="Hyperlink"/>
          </w:rPr>
          <w:delText>10.1016/j.enbuild.2014.08.047</w:delText>
        </w:r>
        <w:r>
          <w:fldChar w:fldCharType="end"/>
        </w:r>
        <w:r>
          <w:delText>.</w:delText>
        </w:r>
      </w:del>
    </w:p>
    <w:bookmarkEnd w:id="2493"/>
    <w:p w14:paraId="14ACFF85" w14:textId="09392D82" w:rsidR="00AF441F" w:rsidRDefault="009807BD" w:rsidP="00AF441F">
      <w:del w:id="2495" w:author="Haziq Jamil" w:date="2025-03-06T17:08:00Z" w16du:dateUtc="2025-03-06T09:08:00Z">
        <w:r>
          <w:delText>[2</w:delText>
        </w:r>
      </w:del>
      <w:ins w:id="2496" w:author="Haziq Jamil" w:date="2025-03-06T17:08:00Z" w16du:dateUtc="2025-03-06T09:08:00Z">
        <w:r w:rsidR="00AF441F">
          <w:t>[1</w:t>
        </w:r>
      </w:ins>
      <w:r w:rsidR="00AF441F">
        <w:t xml:space="preserve">] </w:t>
      </w:r>
      <w:r w:rsidR="00AF441F">
        <w:tab/>
        <w:t>M.K.M. Ng, Z. Shabrina, B. Buyuklieva, Characterising Land Cover Change in Brunei Darussalam’s Capital District, Applied Spatial Analysis and Policy 15 (2022) 919–946. https://doi.org/</w:t>
      </w:r>
      <w:hyperlink r:id="rId29">
        <w:r w:rsidR="00AF441F">
          <w:rPr>
            <w:rStyle w:val="Hyperlink"/>
          </w:rPr>
          <w:t>10.1007/s12061-021-09429-9</w:t>
        </w:r>
      </w:hyperlink>
      <w:r w:rsidR="00AF441F">
        <w:t>.</w:t>
      </w:r>
    </w:p>
    <w:p w14:paraId="4BD35C3F" w14:textId="71937B90" w:rsidR="00AF441F" w:rsidRDefault="00AF441F" w:rsidP="00AF441F">
      <w:bookmarkStart w:id="2497" w:name="ref-jamil2025leveraging"/>
      <w:bookmarkEnd w:id="2490"/>
      <w:r>
        <w:t>[</w:t>
      </w:r>
      <w:del w:id="2498" w:author="Haziq Jamil" w:date="2025-03-06T17:08:00Z" w16du:dateUtc="2025-03-06T09:08:00Z">
        <w:r w:rsidR="009807BD">
          <w:delText>3</w:delText>
        </w:r>
      </w:del>
      <w:ins w:id="2499" w:author="Haziq Jamil" w:date="2025-03-06T17:08:00Z" w16du:dateUtc="2025-03-06T09:08:00Z">
        <w:r>
          <w:t>2</w:t>
        </w:r>
      </w:ins>
      <w:r>
        <w:t xml:space="preserve">] </w:t>
      </w:r>
      <w:r>
        <w:tab/>
        <w:t>H. Jamil, F. Usop, H.M. Ramli, Leveraging Sparse Gaussian Processes for Property Price Modelling and Sustainable Urban Planning, in: S.A. Abdul Karim, A. Baharum (Eds.), Intelligent Systems of Computing and Informatics in Sustainable Urban Development, Taylor and Francis/CRC Press, 2025.</w:t>
      </w:r>
    </w:p>
    <w:p w14:paraId="0686A8F1" w14:textId="41F82B03" w:rsidR="00AF441F" w:rsidRDefault="00AF441F" w:rsidP="00AF441F">
      <w:bookmarkStart w:id="2500" w:name="ref-hassan2011cultural"/>
      <w:bookmarkEnd w:id="2497"/>
      <w:r>
        <w:t>[</w:t>
      </w:r>
      <w:del w:id="2501" w:author="Haziq Jamil" w:date="2025-03-06T17:08:00Z" w16du:dateUtc="2025-03-06T09:08:00Z">
        <w:r w:rsidR="009807BD">
          <w:delText>4</w:delText>
        </w:r>
      </w:del>
      <w:ins w:id="2502" w:author="Haziq Jamil" w:date="2025-03-06T17:08:00Z" w16du:dateUtc="2025-03-06T09:08:00Z">
        <w:r>
          <w:t>3</w:t>
        </w:r>
      </w:ins>
      <w:r>
        <w:t xml:space="preserve">] </w:t>
      </w:r>
      <w:r>
        <w:tab/>
        <w:t>N.H. Hassan, I. Azrein, K. Ibrahim, G. Yong, Cultural Consideration in Vertical Living in Brunei Darussalam Cultural Consideration in Vertical Living in Brunei Darussalam, in: Managing Urban Growth: Challenges for Small Cities, 2011.</w:t>
      </w:r>
    </w:p>
    <w:p w14:paraId="770BE709" w14:textId="6896FAEA" w:rsidR="00AF441F" w:rsidRDefault="00AF441F" w:rsidP="00AF441F">
      <w:bookmarkStart w:id="2503" w:name="ref-hassan2023sociocultural"/>
      <w:bookmarkEnd w:id="2500"/>
      <w:r>
        <w:t>[</w:t>
      </w:r>
      <w:del w:id="2504" w:author="Haziq Jamil" w:date="2025-03-06T17:08:00Z" w16du:dateUtc="2025-03-06T09:08:00Z">
        <w:r w:rsidR="009807BD">
          <w:delText>5</w:delText>
        </w:r>
      </w:del>
      <w:ins w:id="2505" w:author="Haziq Jamil" w:date="2025-03-06T17:08:00Z" w16du:dateUtc="2025-03-06T09:08:00Z">
        <w:r>
          <w:t>4</w:t>
        </w:r>
      </w:ins>
      <w:r>
        <w:t xml:space="preserve">] </w:t>
      </w:r>
      <w:r>
        <w:tab/>
        <w:t>N.H. Hassan, The Sociocultural Significance of Homeownership in Brunei Darussalam, in: L. Kwen Fee, P.J. Carnegie, N.H. Hassan (Eds.), (Re)presenting Brunei Darussalam: A Sociology of the Everyday, Springer Nature, Singapore, 2023: pp. 185–206. https://doi.org/</w:t>
      </w:r>
      <w:hyperlink r:id="rId30">
        <w:r>
          <w:rPr>
            <w:rStyle w:val="Hyperlink"/>
          </w:rPr>
          <w:t>10.1007/978-981-19-6059-8_11</w:t>
        </w:r>
      </w:hyperlink>
      <w:r>
        <w:t>.</w:t>
      </w:r>
    </w:p>
    <w:p w14:paraId="0324C146" w14:textId="77777777" w:rsidR="009807BD" w:rsidRDefault="009807BD" w:rsidP="009807BD">
      <w:pPr>
        <w:rPr>
          <w:del w:id="2506" w:author="Haziq Jamil" w:date="2025-03-06T17:08:00Z" w16du:dateUtc="2025-03-06T09:08:00Z"/>
        </w:rPr>
      </w:pPr>
      <w:bookmarkStart w:id="2507" w:name="ref-braesemann2020proptech"/>
      <w:del w:id="2508" w:author="Haziq Jamil" w:date="2025-03-06T17:08:00Z" w16du:dateUtc="2025-03-06T09:08:00Z">
        <w:r>
          <w:delText xml:space="preserve">[6] </w:delText>
        </w:r>
        <w:r>
          <w:tab/>
          <w:delText>F. Braesemann, A. Baum, PropTech: Turning Real Estate Into a Data-Driven Market?, SSRN Electronic Journal (2020). https://doi.org/</w:delText>
        </w:r>
        <w:r>
          <w:fldChar w:fldCharType="begin"/>
        </w:r>
        <w:r>
          <w:delInstrText>HYPERLINK "https://doi.org/10.2139/ssrn.3607238" \h</w:delInstrText>
        </w:r>
        <w:r>
          <w:fldChar w:fldCharType="separate"/>
        </w:r>
        <w:r>
          <w:rPr>
            <w:rStyle w:val="Hyperlink"/>
          </w:rPr>
          <w:delText>10.2139/ssrn.3607238</w:delText>
        </w:r>
        <w:r>
          <w:fldChar w:fldCharType="end"/>
        </w:r>
        <w:r>
          <w:delText>.</w:delText>
        </w:r>
      </w:del>
    </w:p>
    <w:p w14:paraId="34173AE0" w14:textId="77777777" w:rsidR="009807BD" w:rsidRDefault="009807BD" w:rsidP="009807BD">
      <w:pPr>
        <w:rPr>
          <w:del w:id="2509" w:author="Haziq Jamil" w:date="2025-03-06T17:08:00Z" w16du:dateUtc="2025-03-06T09:08:00Z"/>
        </w:rPr>
      </w:pPr>
      <w:bookmarkStart w:id="2510" w:name="ref-delisle2020big"/>
      <w:bookmarkEnd w:id="2507"/>
      <w:del w:id="2511" w:author="Haziq Jamil" w:date="2025-03-06T17:08:00Z" w16du:dateUtc="2025-03-06T09:08:00Z">
        <w:r>
          <w:delText xml:space="preserve">[7] </w:delText>
        </w:r>
        <w:r>
          <w:tab/>
          <w:delText>J.R. DeLisle, B. Never, T.V. Grissom, The big data regime shift in real estate, Journal of Property Investment &amp; Finance 38 (2020) 363–395. https://doi.org/</w:delText>
        </w:r>
        <w:r>
          <w:fldChar w:fldCharType="begin"/>
        </w:r>
        <w:r>
          <w:delInstrText>HYPERLINK "https://doi.org/10.1108/JPIF-10-2019-0134" \h</w:delInstrText>
        </w:r>
        <w:r>
          <w:fldChar w:fldCharType="separate"/>
        </w:r>
        <w:r>
          <w:rPr>
            <w:rStyle w:val="Hyperlink"/>
          </w:rPr>
          <w:delText>10.1108/JPIF-10-2019-0134</w:delText>
        </w:r>
        <w:r>
          <w:fldChar w:fldCharType="end"/>
        </w:r>
        <w:r>
          <w:delText>.</w:delText>
        </w:r>
      </w:del>
    </w:p>
    <w:bookmarkEnd w:id="2510"/>
    <w:p w14:paraId="1EAB3B09" w14:textId="7A3A6FCD" w:rsidR="00AF441F" w:rsidRDefault="009807BD" w:rsidP="00AF441F">
      <w:del w:id="2512" w:author="Haziq Jamil" w:date="2025-03-06T17:08:00Z" w16du:dateUtc="2025-03-06T09:08:00Z">
        <w:r>
          <w:delText>[8</w:delText>
        </w:r>
      </w:del>
      <w:bookmarkStart w:id="2513" w:name="ref-bdcb2021technical"/>
      <w:bookmarkEnd w:id="2503"/>
      <w:ins w:id="2514" w:author="Haziq Jamil" w:date="2025-03-06T17:08:00Z" w16du:dateUtc="2025-03-06T09:08:00Z">
        <w:r w:rsidR="00AF441F">
          <w:t>[5</w:t>
        </w:r>
      </w:ins>
      <w:r w:rsidR="00AF441F">
        <w:t xml:space="preserve">] </w:t>
      </w:r>
      <w:r w:rsidR="00AF441F">
        <w:tab/>
        <w:t>BDCB, Technical Notes for Residential Property Price Index (RPPI), Brunei Darussalam Central Bank, 2021.</w:t>
      </w:r>
    </w:p>
    <w:p w14:paraId="2EE006CE" w14:textId="77777777" w:rsidR="009807BD" w:rsidRDefault="00AF441F" w:rsidP="009807BD">
      <w:pPr>
        <w:rPr>
          <w:del w:id="2515" w:author="Haziq Jamil" w:date="2025-03-06T17:08:00Z" w16du:dateUtc="2025-03-06T09:08:00Z"/>
        </w:rPr>
      </w:pPr>
      <w:bookmarkStart w:id="2516" w:name="ref-jamil2024bruneimap"/>
      <w:bookmarkEnd w:id="2513"/>
      <w:r>
        <w:t>[</w:t>
      </w:r>
      <w:del w:id="2517" w:author="Haziq Jamil" w:date="2025-03-06T17:08:00Z" w16du:dateUtc="2025-03-06T09:08:00Z">
        <w:r w:rsidR="009807BD">
          <w:delText xml:space="preserve">9] </w:delText>
        </w:r>
        <w:r w:rsidR="009807BD">
          <w:tab/>
          <w:delText>A.N. Rachman, Residential property price index for Indonesia using big data: The case of Jakarta, in: International Conference on Real Estate Statistics, 2019.</w:delText>
        </w:r>
      </w:del>
    </w:p>
    <w:p w14:paraId="6371E5ED" w14:textId="77777777" w:rsidR="009807BD" w:rsidRDefault="009807BD" w:rsidP="009807BD">
      <w:pPr>
        <w:rPr>
          <w:del w:id="2518" w:author="Haziq Jamil" w:date="2025-03-06T17:08:00Z" w16du:dateUtc="2025-03-06T09:08:00Z"/>
        </w:rPr>
      </w:pPr>
      <w:bookmarkStart w:id="2519" w:name="ref-hmlandregistry2023comparing"/>
      <w:del w:id="2520" w:author="Haziq Jamil" w:date="2025-03-06T17:08:00Z" w16du:dateUtc="2025-03-06T09:08:00Z">
        <w:r>
          <w:delText xml:space="preserve">[10] </w:delText>
        </w:r>
        <w:r>
          <w:tab/>
          <w:delText>HM Land Registry, Comparing house price indices in the UK, HM Land Registry, 2023.</w:delText>
        </w:r>
      </w:del>
    </w:p>
    <w:p w14:paraId="238E8DD1" w14:textId="77777777" w:rsidR="009807BD" w:rsidRDefault="009807BD" w:rsidP="009807BD">
      <w:pPr>
        <w:rPr>
          <w:del w:id="2521" w:author="Haziq Jamil" w:date="2025-03-06T17:08:00Z" w16du:dateUtc="2025-03-06T09:08:00Z"/>
        </w:rPr>
      </w:pPr>
      <w:bookmarkStart w:id="2522" w:name="Xd19acedc621154b80bf3a5a238ba9bf5d26abcf"/>
      <w:bookmarkEnd w:id="2519"/>
      <w:del w:id="2523" w:author="Haziq Jamil" w:date="2025-03-06T17:08:00Z" w16du:dateUtc="2025-03-06T09:08:00Z">
        <w:r>
          <w:delText xml:space="preserve">[11] </w:delText>
        </w:r>
        <w:r>
          <w:tab/>
          <w:delText>European Commission. Eurostat, Handbook on residential property prices indices (RPPIs)., Publications Office, LU, 2013.</w:delText>
        </w:r>
      </w:del>
    </w:p>
    <w:bookmarkEnd w:id="2522"/>
    <w:p w14:paraId="2A047800" w14:textId="2EE340CD" w:rsidR="00AF441F" w:rsidRDefault="009807BD" w:rsidP="00AF441F">
      <w:del w:id="2524" w:author="Haziq Jamil" w:date="2025-03-06T17:08:00Z" w16du:dateUtc="2025-03-06T09:08:00Z">
        <w:r>
          <w:delText>[12</w:delText>
        </w:r>
      </w:del>
      <w:ins w:id="2525" w:author="Haziq Jamil" w:date="2025-03-06T17:08:00Z" w16du:dateUtc="2025-03-06T09:08:00Z">
        <w:r w:rsidR="00AF441F">
          <w:t>6</w:t>
        </w:r>
      </w:ins>
      <w:r w:rsidR="00AF441F">
        <w:t xml:space="preserve">] </w:t>
      </w:r>
      <w:r w:rsidR="00AF441F">
        <w:tab/>
        <w:t>H. Jamil, Bruneimap: Maps and Spatial Data of Brunei (R package version 0.3.1.9001), 2024.</w:t>
      </w:r>
    </w:p>
    <w:p w14:paraId="087C6687" w14:textId="5F39C2F3" w:rsidR="00AF441F" w:rsidRDefault="00AF441F" w:rsidP="00AF441F">
      <w:bookmarkStart w:id="2526" w:name="ref-rcoreteam2024language"/>
      <w:bookmarkEnd w:id="2516"/>
      <w:r>
        <w:t>[</w:t>
      </w:r>
      <w:del w:id="2527" w:author="Haziq Jamil" w:date="2025-03-06T17:08:00Z" w16du:dateUtc="2025-03-06T09:08:00Z">
        <w:r w:rsidR="009807BD">
          <w:delText>13</w:delText>
        </w:r>
      </w:del>
      <w:ins w:id="2528" w:author="Haziq Jamil" w:date="2025-03-06T17:08:00Z" w16du:dateUtc="2025-03-06T09:08:00Z">
        <w:r>
          <w:t>7</w:t>
        </w:r>
      </w:ins>
      <w:r>
        <w:t xml:space="preserve">] </w:t>
      </w:r>
      <w:r>
        <w:tab/>
        <w:t>R Core Team, R: A language and environment for statistical computing, R Foundation for Statistical Computing, Vienna, Austria, 2024.</w:t>
      </w:r>
    </w:p>
    <w:p w14:paraId="27760A4F" w14:textId="45F8D33F" w:rsidR="00AF441F" w:rsidRDefault="00AF441F" w:rsidP="00AF441F">
      <w:bookmarkStart w:id="2529" w:name="ref-wickham2024rvest"/>
      <w:bookmarkEnd w:id="2526"/>
      <w:r>
        <w:lastRenderedPageBreak/>
        <w:t>[</w:t>
      </w:r>
      <w:del w:id="2530" w:author="Haziq Jamil" w:date="2025-03-06T17:08:00Z" w16du:dateUtc="2025-03-06T09:08:00Z">
        <w:r w:rsidR="009807BD">
          <w:delText>14</w:delText>
        </w:r>
      </w:del>
      <w:ins w:id="2531" w:author="Haziq Jamil" w:date="2025-03-06T17:08:00Z" w16du:dateUtc="2025-03-06T09:08:00Z">
        <w:r>
          <w:t>8</w:t>
        </w:r>
      </w:ins>
      <w:r>
        <w:t xml:space="preserve">] </w:t>
      </w:r>
      <w:r>
        <w:tab/>
        <w:t>H. Wickham, Rvest: Easily harvest (scrape) web pages, 2024.</w:t>
      </w:r>
    </w:p>
    <w:p w14:paraId="75CCF219" w14:textId="77777777" w:rsidR="009807BD" w:rsidRDefault="009807BD" w:rsidP="009807BD">
      <w:pPr>
        <w:rPr>
          <w:del w:id="2532" w:author="Haziq Jamil" w:date="2025-03-06T17:08:00Z" w16du:dateUtc="2025-03-06T09:08:00Z"/>
        </w:rPr>
      </w:pPr>
      <w:bookmarkStart w:id="2533" w:name="ref-grattafiori2024llama"/>
      <w:del w:id="2534" w:author="Haziq Jamil" w:date="2025-03-06T17:08:00Z" w16du:dateUtc="2025-03-06T09:08:00Z">
        <w:r>
          <w:delText xml:space="preserve">[15] </w:delText>
        </w:r>
        <w:r>
          <w:tab/>
          <w:delText xml:space="preserve">A. Grattafiori, A. Dubey, A. Jauhri, A. Pandey, A. Kadian, A. Al-Dahle, A. Letman, A. Mathur, A. Schelten, A. Vaughan, A. Yang, A. Fan, A. Goyal, A. Hartshorn, A. Yang, A. Mitra, A. Sravankumar, A. Korenev, A. Hinsvark, A. Rao, A. Zhang, A. Rodriguez, A. Gregerson, A. Spataru, B. Roziere, B. Biron, B. Tang, B. Chern, C. Caucheteux, C. Nayak, C. Bi, C. Marra, C. McConnell, C. Keller, C. Touret, C. Wu, C. Wong, C.C. Ferrer, C. Nikolaidis, D. Allonsius, D. Song, D. Pintz, D. Livshits, D. Wyatt, D. Esiobu, D. Choudhary, D. Mahajan, D. Garcia-Olano, D. Perino, D. Hupkes, E. Lakomkin, E. AlBadawy, E. Lobanova, E. Dinan, E.M. Smith, F. Radenovic, F. Guzmán, F. Zhang, G. Synnaeve, G. Lee, G.L. Anderson, G. Thattai, G. Nail, G. Mialon, G. Pang, G. Cucurell, H. Nguyen, H. Korevaar, H. Xu, H. Touvron, I. Zarov, I.A. Ibarra, I. Kloumann, I. Misra, I. Evtimov, J. Zhang, J. Copet, J. Lee, J. Geffert, J. Vranes, J. Park, J. Mahadeokar, J. Shah, J. van der Linde, J. Billock, J. Hong, J. Lee, J. Fu, J. Chi, J. Huang, J. Liu, J. Wang, J. Yu, J. Bitton, J. Spisak, J. Park, J. Rocca, J. Johnstun, J. Saxe, J. Jia, K.V. Alwala, K. Prasad, K. Upasani, K. Plawiak, K. Li, K. Heafield, K. Stone, K. El-Arini, K. Iyer, K. Malik, K. Chiu, K. Bhalla, K. Lakhotia, L. Rantala-Yeary, L. van der Maaten, L. Chen, L. Tan, L. Jenkins, L. Martin, L. Madaan, L. Malo, L. Blecher, L. Landzaat, L. de Oliveira, M. Muzzi, M. Pasupuleti, M. Singh, M. Paluri, M. Kardas, M. Tsimpoukelli, M. Oldham, M. Rita, M. Pavlova, M. Kambadur, M. Lewis, M. Si, M.K. Singh, M. Hassan, N. Goyal, N. Torabi, N. Bashlykov, N. Bogoychev, N. Chatterji, N. Zhang, O. Duchenne, O. Çelebi, P. Alrassy, P. Zhang, P. Li, P. Vasic, P. Weng, P. Bhargava, P. Dubal, P. Krishnan, P.S. Koura, P. Xu, Q. He, Q. Dong, R. Srinivasan, R. Ganapathy, R. Calderer, R.S. Cabral, R. Stojnic, R. Raileanu, R. Maheswari, R. Girdhar, R. Patel, R. Sauvestre, R. Polidoro, R. Sumbaly, R. Taylor, R. Silva, R. Hou, R. Wang, S. Hosseini, S. Chennabasappa, S. Singh, S. Bell, S.S. Kim, S. Edunov, S. Nie, S. Narang, S. Raparthy, S. Shen, S. Wan, S. Bhosale, S. Zhang, S. Vandenhende, S. Batra, S. Whitman, S. Sootla, S. Collot, S. Gururangan, S. Borodinsky, T. Herman, T. Fowler, T. Sheasha, T. Georgiou, T. Scialom, T. Speckbacher, T. Mihaylov, T. Xiao, U. Karn, V. Goswami, V. Gupta, V. Ramanathan, V. Kerkez, V. Gonguet, V. Do, V. Vogeti, V. Albiero, V. Petrovic, W. Chu, W. Xiong, W. Fu, W. Meers, X. Martinet, X. Wang, X. Wang, X.E. Tan, X. Xia, X. Xie, X. Jia, X. Wang, Y. Goldschlag, Y. Gaur, Y. Babaei, Y. Wen, Y. Song, Y. Zhang, Y. Li, Y. Mao, Z.D. Coudert, Z. Yan, Z. Chen, Z. Papakipos, A. Singh, A. Srivastava, A. Jain, A. Kelsey, A. Shajnfeld, A. Gangidi, A. Victoria, A. Goldstand, A. Menon, A. Sharma, A. Boesenberg, A. Baevski, A. Feinstein, A. Kallet, A. Sangani, A. Teo, A. Yunus, A. Lupu, A. Alvarado, A. Caples, A. Gu, A. Ho, A. Poulton, A. Ryan, A. Ramchandani, A. Dong, A. Franco, A. Goyal, A. Saraf, A. Chowdhury, A. Gabriel, A. Bharambe, A. Eisenman, A. Yazdan, B. James, B. Maurer, B. Leonhardi, B. Huang, B. Loyd, B.D. Paola, B. Paranjape, B. Liu, B. Wu, B. Ni, B. Hancock, B. Wasti, B. Spence, B. Stojkovic, B. Gamido, B. Montalvo, C. Parker, C. Burton, C. Mejia, C. Liu, C. Wang, C. Kim, C. Zhou, C. Hu, C.-H. Chu, C. Cai, C. Tindal, C. Feichtenhofer, C. Gao, D. Civin, D. Beaty, D. Kreymer, D. Li, D. Adkins, D. Xu, D. Testuggine, D. David, D. Parikh, D. Liskovich, D. Foss, D. Wang, D. Le, D. Holland, E. Dowling, E. Jamil, E. Montgomery, E. Presani, E. Hahn, E. Wood, E.-T. Le, E. Brinkman, E. Arcaute, E. Dunbar, E. Smothers, F. Sun, F. Kreuk, F. Tian, F. Kokkinos, F. Ozgenel, F. Caggioni, F. Kanayet, F. Seide, G.M. Florez, G. Schwarz, G. Badeer, G. Swee, G. Halpern, G. Herman, G. Sizov, Guangyi, Zhang, G. Lakshminarayanan, H. Inan, H. Shojanazeri, H. Zou, H. Wang, H. Zha, H. Habeeb, H. Rudolph, H. Suk, H. Aspegren, H. Goldman, H. Zhan, I. Damlaj, I. Molybog, I. Tufanov, I. Leontiadis, I.-E. Veliche, I. Gat, J. Weissman, J. Geboski, J. Kohli, J. Lam, J. Asher, J.-B. Gaya, J. Marcus, J. Tang, J. Chan, J. Zhen, J. Reizenstein, J. Teboul, J. Zhong, J. Jin, J. Yang, J. Cummings, J. Carvill, J. Shepard, J. McPhie, J. Torres, J. Ginsburg, J. Wang, K. Wu, K.H. U, K. Saxena, K. Khandelwal, K. Zand, K. Matosich, K. Veeraraghavan, K. Michelena, K. Li, K. Jagadeesh, K. Huang, K. Chawla, K. Huang, L. Chen, L. Garg, L. A, L. Silva, L. Bell, L. </w:delText>
        </w:r>
        <w:r>
          <w:lastRenderedPageBreak/>
          <w:delText>Zhang, L. Guo, L. Yu, L. Moshkovich, L. Wehrstedt, M. Khabsa, M. Avalani, M. Bhatt, M. Mankus, M. Hasson, M. Lennie, M. Reso, M. Groshev, M. Naumov, M. Lathi, M. Keneally, M. Liu, M.L. Seltzer, M. Valko, M. Restrepo, M. Patel, M. Vyatskov, M. Samvelyan, M. Clark, M. Macey, M. Wang, M.J. Hermoso, M. Metanat, M. Rastegari, M. Bansal, N. Santhanam, N. Parks, N. White, N. Bawa, N. Singhal, N. Egebo, N. Usunier, N. Mehta, N.P. Laptev, N. Dong, N. Cheng, O. Chernoguz, O. Hart, O. Salpekar, O. Kalinli, P. Kent, P. Parekh, P. Saab, P. Balaji, P. Rittner, P. Bontrager, P. Roux, P. Dollar, P. Zvyagina, P. Ratanchandani, P. Yuvraj, Q. Liang, R. Alao, R. Rodriguez, R. Ayub, R. Murthy, R. Nayani, R. Mitra, R. Parthasarathy, R. Li, R. Hogan, R. Battey, R. Wang, R. Howes, R. Rinott, S. Mehta, S. Siby, S.J. Bondu, S. Datta, S. Chugh, S. Hunt, S. Dhillon, S. Sidorov, S. Pan, S. Mahajan, S. Verma, S. Yamamoto, S. Ramaswamy, S. Lindsay, S. Lindsay, S. Feng, S. Lin, S.C. Zha, S. Patil, S. Shankar, S. Zhang, S. Zhang, S. Wang, S. Agarwal, S. Sajuyigbe, S. Chintala, S. Max, S. Chen, S. Kehoe, S. Satterfield, S. Govindaprasad, S. Gupta, S. Deng, S. Cho, S. Virk, S. Subramanian, S. Choudhury, S. Goldman, T. Remez, T. Glaser, T. Best, T. Koehler, T. Robinson, T. Li, T. Zhang, T. Matthews, T. Chou, T. Shaked, V. Vontimitta, V. Ajayi, V. Montanez, V. Mohan, V.S. Kumar, V. Mangla, V. Ionescu, V. Poenaru, V.T. Mihailescu, V. Ivanov, W. Li, W. Wang, W. Jiang, W. Bouaziz, W. Constable, X. Tang, X. Wu, X. Wang, X. Wu, X. Gao, Y. Kleinman, Y. Chen, Y. Hu, Y. Jia, Y. Qi, Y. Li, Y. Zhang, Y. Zhang, Y. Adi, Y. Nam, Yu, Wang, Y. Zhao, Y. Hao, Y. Qian, Y. Li, Y. He, Z. Rait, Z. DeVito, Z. Rosnbrick, Z. Wen, Z. Yang, Z. Zhao, Z. Ma, The Llama 3 Herd of Models, (2024). https://doi.org/</w:delText>
        </w:r>
        <w:r>
          <w:fldChar w:fldCharType="begin"/>
        </w:r>
        <w:r>
          <w:delInstrText>HYPERLINK "https://doi.org/10.48550/arXiv.2407.21783" \h</w:delInstrText>
        </w:r>
        <w:r>
          <w:fldChar w:fldCharType="separate"/>
        </w:r>
        <w:r>
          <w:rPr>
            <w:rStyle w:val="Hyperlink"/>
          </w:rPr>
          <w:delText>10.48550/arXiv.2407.21783</w:delText>
        </w:r>
        <w:r>
          <w:fldChar w:fldCharType="end"/>
        </w:r>
        <w:r>
          <w:delText>.</w:delText>
        </w:r>
      </w:del>
    </w:p>
    <w:bookmarkEnd w:id="2533"/>
    <w:p w14:paraId="76763430" w14:textId="52709D98" w:rsidR="00AF441F" w:rsidRDefault="009807BD" w:rsidP="00AF441F">
      <w:pPr>
        <w:rPr>
          <w:ins w:id="2535" w:author="Haziq Jamil" w:date="2025-03-06T17:08:00Z" w16du:dateUtc="2025-03-06T09:08:00Z"/>
        </w:rPr>
      </w:pPr>
      <w:del w:id="2536" w:author="Haziq Jamil" w:date="2025-03-06T17:08:00Z" w16du:dateUtc="2025-03-06T09:08:00Z">
        <w:r>
          <w:delText xml:space="preserve">[16] </w:delText>
        </w:r>
        <w:r>
          <w:tab/>
          <w:delText>A. Rapp, Tidychatmodels</w:delText>
        </w:r>
      </w:del>
      <w:bookmarkStart w:id="2537" w:name="ref-deepseek2025deepseekr1"/>
      <w:bookmarkEnd w:id="2529"/>
      <w:ins w:id="2538" w:author="Haziq Jamil" w:date="2025-03-06T17:08:00Z" w16du:dateUtc="2025-03-06T09:08:00Z">
        <w:r w:rsidR="00AF441F">
          <w:t xml:space="preserve">[9] </w:t>
        </w:r>
        <w:r w:rsidR="00AF441F">
          <w:tab/>
          <w:t>DeepSeek-AI, DeepSeek-R1: Incentivizing Reasoning Capability in LLMs via Reinforcement Learning, (2025). https://doi.org/</w:t>
        </w:r>
        <w:r w:rsidR="00AF441F">
          <w:fldChar w:fldCharType="begin"/>
        </w:r>
        <w:r w:rsidR="00AF441F">
          <w:instrText>HYPERLINK "https://doi.org/10.48550/arXiv.2501.12948" \h</w:instrText>
        </w:r>
        <w:r w:rsidR="00AF441F">
          <w:fldChar w:fldCharType="separate"/>
        </w:r>
        <w:r w:rsidR="00AF441F">
          <w:rPr>
            <w:rStyle w:val="Hyperlink"/>
          </w:rPr>
          <w:t>10.48550/arXiv.2501.12948</w:t>
        </w:r>
        <w:r w:rsidR="00AF441F">
          <w:fldChar w:fldCharType="end"/>
        </w:r>
        <w:r w:rsidR="00AF441F">
          <w:t>.</w:t>
        </w:r>
      </w:ins>
    </w:p>
    <w:p w14:paraId="2FBD1E2F" w14:textId="77777777" w:rsidR="00AF441F" w:rsidRDefault="00AF441F" w:rsidP="00AF441F">
      <w:pPr>
        <w:rPr>
          <w:ins w:id="2539" w:author="Haziq Jamil" w:date="2025-03-06T17:08:00Z" w16du:dateUtc="2025-03-06T09:08:00Z"/>
        </w:rPr>
      </w:pPr>
      <w:bookmarkStart w:id="2540" w:name="ref-qwen2025qwen25"/>
      <w:bookmarkEnd w:id="2537"/>
      <w:ins w:id="2541" w:author="Haziq Jamil" w:date="2025-03-06T17:08:00Z" w16du:dateUtc="2025-03-06T09:08:00Z">
        <w:r>
          <w:t xml:space="preserve">[10] </w:t>
        </w:r>
        <w:r>
          <w:tab/>
          <w:t>Qwen, Qwen2.5 Technical Report, (2025). https://doi.org/</w:t>
        </w:r>
        <w:r>
          <w:fldChar w:fldCharType="begin"/>
        </w:r>
        <w:r>
          <w:instrText>HYPERLINK "https://doi.org/10.48550/arXiv.2412.15115" \h</w:instrText>
        </w:r>
        <w:r>
          <w:fldChar w:fldCharType="separate"/>
        </w:r>
        <w:r>
          <w:rPr>
            <w:rStyle w:val="Hyperlink"/>
          </w:rPr>
          <w:t>10.48550/arXiv.2412.15115</w:t>
        </w:r>
        <w:r>
          <w:fldChar w:fldCharType="end"/>
        </w:r>
        <w:r>
          <w:t>.</w:t>
        </w:r>
      </w:ins>
    </w:p>
    <w:p w14:paraId="053BB796" w14:textId="44D5B51E" w:rsidR="00AF441F" w:rsidRDefault="00AF441F" w:rsidP="00AF441F">
      <w:bookmarkStart w:id="2542" w:name="ref-wickham2025ellmer"/>
      <w:bookmarkEnd w:id="2540"/>
      <w:ins w:id="2543" w:author="Haziq Jamil" w:date="2025-03-06T17:08:00Z" w16du:dateUtc="2025-03-06T09:08:00Z">
        <w:r>
          <w:t xml:space="preserve">[11] </w:t>
        </w:r>
        <w:r>
          <w:tab/>
          <w:t>H. Wickham, J. Cheng, A. Jacobs, Ellmer</w:t>
        </w:r>
      </w:ins>
      <w:r>
        <w:t xml:space="preserve">: Chat with </w:t>
      </w:r>
      <w:del w:id="2544" w:author="Haziq Jamil" w:date="2025-03-06T17:08:00Z" w16du:dateUtc="2025-03-06T09:08:00Z">
        <w:r w:rsidR="009807BD">
          <w:delText>all kinds of AI</w:delText>
        </w:r>
      </w:del>
      <w:ins w:id="2545" w:author="Haziq Jamil" w:date="2025-03-06T17:08:00Z" w16du:dateUtc="2025-03-06T09:08:00Z">
        <w:r>
          <w:t>large language</w:t>
        </w:r>
      </w:ins>
      <w:r>
        <w:t xml:space="preserve"> models</w:t>
      </w:r>
      <w:del w:id="2546" w:author="Haziq Jamil" w:date="2025-03-06T17:08:00Z" w16du:dateUtc="2025-03-06T09:08:00Z">
        <w:r w:rsidR="009807BD">
          <w:delText xml:space="preserve"> through a common interface, 2024</w:delText>
        </w:r>
      </w:del>
      <w:ins w:id="2547" w:author="Haziq Jamil" w:date="2025-03-06T17:08:00Z" w16du:dateUtc="2025-03-06T09:08:00Z">
        <w:r>
          <w:t>, 2025</w:t>
        </w:r>
      </w:ins>
      <w:r>
        <w:t>.</w:t>
      </w:r>
    </w:p>
    <w:p w14:paraId="5EFEA60B" w14:textId="55921C49" w:rsidR="00AF441F" w:rsidRDefault="00AF441F" w:rsidP="00AF441F">
      <w:bookmarkStart w:id="2548" w:name="ref-deps2022population"/>
      <w:bookmarkEnd w:id="2542"/>
      <w:r>
        <w:t>[</w:t>
      </w:r>
      <w:del w:id="2549" w:author="Haziq Jamil" w:date="2025-03-06T17:08:00Z" w16du:dateUtc="2025-03-06T09:08:00Z">
        <w:r w:rsidR="009807BD">
          <w:delText>17</w:delText>
        </w:r>
      </w:del>
      <w:ins w:id="2550" w:author="Haziq Jamil" w:date="2025-03-06T17:08:00Z" w16du:dateUtc="2025-03-06T09:08:00Z">
        <w:r>
          <w:t>12</w:t>
        </w:r>
      </w:ins>
      <w:r>
        <w:t xml:space="preserve">] </w:t>
      </w:r>
      <w:r>
        <w:tab/>
        <w:t>DEPS, The Population and Housing Census Report (BPP) 2021: Demographic, Household and Housing Characteristics, Department of Economic Planning and Statistics, Ministry of Finance and Economy, Brunei Darussalam, 2022.</w:t>
      </w:r>
    </w:p>
    <w:p w14:paraId="6A34E8CF" w14:textId="290D0B30" w:rsidR="00AF441F" w:rsidRDefault="00AF441F" w:rsidP="00AF441F">
      <w:bookmarkStart w:id="2551" w:name="ref-jamil2025spatiotemporal"/>
      <w:bookmarkEnd w:id="2548"/>
      <w:r>
        <w:t>[</w:t>
      </w:r>
      <w:del w:id="2552" w:author="Haziq Jamil" w:date="2025-03-06T17:08:00Z" w16du:dateUtc="2025-03-06T09:08:00Z">
        <w:r w:rsidR="009807BD">
          <w:delText>18</w:delText>
        </w:r>
      </w:del>
      <w:ins w:id="2553" w:author="Haziq Jamil" w:date="2025-03-06T17:08:00Z" w16du:dateUtc="2025-03-06T09:08:00Z">
        <w:r>
          <w:t>13</w:t>
        </w:r>
      </w:ins>
      <w:r>
        <w:t xml:space="preserve">] </w:t>
      </w:r>
      <w:r>
        <w:tab/>
        <w:t xml:space="preserve">H. Jamil, A spatio-temporal analysis of </w:t>
      </w:r>
      <w:del w:id="2554" w:author="Haziq Jamil" w:date="2025-03-06T17:08:00Z" w16du:dateUtc="2025-03-06T09:08:00Z">
        <w:r w:rsidR="009807BD">
          <w:delText>property</w:delText>
        </w:r>
      </w:del>
      <w:ins w:id="2555" w:author="Haziq Jamil" w:date="2025-03-06T17:08:00Z" w16du:dateUtc="2025-03-06T09:08:00Z">
        <w:r>
          <w:t>house</w:t>
        </w:r>
      </w:ins>
      <w:r>
        <w:t xml:space="preserve"> prices in Brunei Darussalam, (</w:t>
      </w:r>
      <w:del w:id="2556" w:author="Haziq Jamil" w:date="2025-03-06T17:08:00Z" w16du:dateUtc="2025-03-06T09:08:00Z">
        <w:r w:rsidR="009807BD">
          <w:delText>2024</w:delText>
        </w:r>
      </w:del>
      <w:ins w:id="2557" w:author="Haziq Jamil" w:date="2025-03-06T17:08:00Z" w16du:dateUtc="2025-03-06T09:08:00Z">
        <w:r>
          <w:t>2025</w:t>
        </w:r>
      </w:ins>
      <w:r>
        <w:t>). https://doi.org/</w:t>
      </w:r>
      <w:hyperlink r:id="rId31">
        <w:r>
          <w:rPr>
            <w:rStyle w:val="Hyperlink"/>
          </w:rPr>
          <w:t>10.13140/RG.2.2.32533.74720</w:t>
        </w:r>
      </w:hyperlink>
      <w:r>
        <w:t>.</w:t>
      </w:r>
    </w:p>
    <w:bookmarkEnd w:id="2491"/>
    <w:bookmarkEnd w:id="2551"/>
    <w:p w14:paraId="24BAF4A0" w14:textId="77777777" w:rsidR="009807BD" w:rsidRDefault="009807BD" w:rsidP="009807BD">
      <w:pPr>
        <w:pStyle w:val="Heading1"/>
      </w:pPr>
      <w:r>
        <w:lastRenderedPageBreak/>
        <w:t>Appendix</w:t>
      </w:r>
    </w:p>
    <w:p w14:paraId="334776C4" w14:textId="77777777" w:rsidR="009807BD" w:rsidRDefault="009807BD" w:rsidP="009807BD">
      <w:pPr>
        <w:pStyle w:val="Heading2"/>
      </w:pPr>
      <w:bookmarkStart w:id="2558" w:name="Xfd800a4f38b1cb4dca7850a3176a04851037c40"/>
      <w:r>
        <w:t>Pairwise Correlation Plot of Numeric Variables</w:t>
      </w:r>
    </w:p>
    <w:tbl>
      <w:tblPr>
        <w:tblW w:w="5000" w:type="pct"/>
        <w:tblLayout w:type="fixed"/>
        <w:tblLook w:val="0000" w:firstRow="0" w:lastRow="0" w:firstColumn="0" w:lastColumn="0" w:noHBand="0" w:noVBand="0"/>
        <w:tblPrChange w:id="2559" w:author="Haziq Jamil" w:date="2025-03-06T17:08:00Z" w16du:dateUtc="2025-03-06T09:08:00Z">
          <w:tblPr>
            <w:tblW w:w="5000" w:type="pct"/>
            <w:tblLayout w:type="fixed"/>
            <w:tblLook w:val="0000" w:firstRow="0" w:lastRow="0" w:firstColumn="0" w:lastColumn="0" w:noHBand="0" w:noVBand="0"/>
          </w:tblPr>
        </w:tblPrChange>
      </w:tblPr>
      <w:tblGrid>
        <w:gridCol w:w="9026"/>
        <w:tblGridChange w:id="2560">
          <w:tblGrid>
            <w:gridCol w:w="9026"/>
          </w:tblGrid>
        </w:tblGridChange>
      </w:tblGrid>
      <w:tr w:rsidR="009807BD" w14:paraId="6C1B882D" w14:textId="77777777" w:rsidTr="001719B2">
        <w:tc>
          <w:tcPr>
            <w:tcW w:w="9026" w:type="dxa"/>
            <w:tcPrChange w:id="2561" w:author="Haziq Jamil" w:date="2025-03-06T17:08:00Z" w16du:dateUtc="2025-03-06T09:08:00Z">
              <w:tcPr>
                <w:tcW w:w="7920" w:type="dxa"/>
              </w:tcPr>
            </w:tcPrChange>
          </w:tcPr>
          <w:p w14:paraId="7472F78B" w14:textId="77777777" w:rsidR="009807BD" w:rsidRDefault="009807BD" w:rsidP="00766EA7">
            <w:pPr>
              <w:jc w:val="center"/>
              <w:rPr>
                <w:del w:id="2562" w:author="Haziq Jamil" w:date="2025-03-06T17:08:00Z" w16du:dateUtc="2025-03-06T09:08:00Z"/>
              </w:rPr>
            </w:pPr>
            <w:bookmarkStart w:id="2563" w:name="fig-corr"/>
            <w:del w:id="2564" w:author="Haziq Jamil" w:date="2025-03-06T17:08:00Z" w16du:dateUtc="2025-03-06T09:08:00Z">
              <w:r>
                <w:rPr>
                  <w:noProof/>
                </w:rPr>
                <w:drawing>
                  <wp:inline distT="0" distB="0" distL="0" distR="0" wp14:anchorId="798F77CB" wp14:editId="0FF3A0F5">
                    <wp:extent cx="5727700" cy="5727700"/>
                    <wp:effectExtent l="0" t="0" r="0" b="0"/>
                    <wp:docPr id="99"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9" name="Picture" descr="A screenshot of a graph&#10;&#10;Description automatically generated"/>
                            <pic:cNvPicPr>
                              <a:picLocks noChangeAspect="1" noChangeArrowheads="1"/>
                            </pic:cNvPicPr>
                          </pic:nvPicPr>
                          <pic:blipFill>
                            <a:blip r:embed="rId32"/>
                            <a:stretch>
                              <a:fillRect/>
                            </a:stretch>
                          </pic:blipFill>
                          <pic:spPr bwMode="auto">
                            <a:xfrm>
                              <a:off x="0" y="0"/>
                              <a:ext cx="5727700" cy="5727700"/>
                            </a:xfrm>
                            <a:prstGeom prst="rect">
                              <a:avLst/>
                            </a:prstGeom>
                            <a:noFill/>
                            <a:ln w="9525">
                              <a:noFill/>
                              <a:headEnd/>
                              <a:tailEnd/>
                            </a:ln>
                          </pic:spPr>
                        </pic:pic>
                      </a:graphicData>
                    </a:graphic>
                  </wp:inline>
                </w:drawing>
              </w:r>
            </w:del>
          </w:p>
          <w:p w14:paraId="57A41278" w14:textId="2510F17C" w:rsidR="009807BD" w:rsidRDefault="00E21FAE" w:rsidP="00766EA7">
            <w:pPr>
              <w:jc w:val="center"/>
              <w:rPr>
                <w:ins w:id="2565" w:author="Haziq Jamil" w:date="2025-03-06T17:08:00Z" w16du:dateUtc="2025-03-06T09:08:00Z"/>
              </w:rPr>
            </w:pPr>
            <w:ins w:id="2566" w:author="Haziq Jamil" w:date="2025-03-06T17:08:00Z" w16du:dateUtc="2025-03-06T09:08:00Z">
              <w:r>
                <w:rPr>
                  <w:noProof/>
                </w:rPr>
                <w:lastRenderedPageBreak/>
                <w:drawing>
                  <wp:inline distT="0" distB="0" distL="0" distR="0" wp14:anchorId="160CFA17" wp14:editId="0AE3083E">
                    <wp:extent cx="5727700" cy="57277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manuscript_files/figure-docx/notebooks-analysis-fig-corr-output-2.png"/>
                            <pic:cNvPicPr>
                              <a:picLocks noChangeAspect="1" noChangeArrowheads="1"/>
                            </pic:cNvPicPr>
                          </pic:nvPicPr>
                          <pic:blipFill>
                            <a:blip r:embed="rId33"/>
                            <a:stretch>
                              <a:fillRect/>
                            </a:stretch>
                          </pic:blipFill>
                          <pic:spPr bwMode="auto">
                            <a:xfrm>
                              <a:off x="0" y="0"/>
                              <a:ext cx="5727700" cy="5727700"/>
                            </a:xfrm>
                            <a:prstGeom prst="rect">
                              <a:avLst/>
                            </a:prstGeom>
                            <a:noFill/>
                            <a:ln w="9525">
                              <a:noFill/>
                              <a:headEnd/>
                              <a:tailEnd/>
                            </a:ln>
                          </pic:spPr>
                        </pic:pic>
                      </a:graphicData>
                    </a:graphic>
                  </wp:inline>
                </w:drawing>
              </w:r>
            </w:ins>
          </w:p>
          <w:p w14:paraId="4C657A8E" w14:textId="77777777" w:rsidR="009807BD" w:rsidRDefault="009807BD" w:rsidP="00766EA7">
            <w:pPr>
              <w:spacing w:before="200"/>
            </w:pPr>
            <w:r>
              <w:t>Figure 6: Pairwise correlation plot of continuous variables.</w:t>
            </w:r>
          </w:p>
        </w:tc>
        <w:bookmarkEnd w:id="2563"/>
      </w:tr>
    </w:tbl>
    <w:bookmarkEnd w:id="2492"/>
    <w:bookmarkEnd w:id="2558"/>
    <w:p w14:paraId="726D078C" w14:textId="4DC928CC" w:rsidR="00656270" w:rsidRDefault="00656270" w:rsidP="00656270">
      <w:pPr>
        <w:pStyle w:val="Heading2"/>
        <w:rPr>
          <w:moveTo w:id="2567" w:author="Haziq Jamil" w:date="2025-03-06T17:08:00Z" w16du:dateUtc="2025-03-06T09:08:00Z"/>
        </w:rPr>
      </w:pPr>
      <w:moveToRangeStart w:id="2568" w:author="Haziq Jamil" w:date="2025-03-06T17:08:00Z" w:name="move192173340"/>
      <w:moveTo w:id="2569" w:author="Haziq Jamil" w:date="2025-03-06T17:08:00Z" w16du:dateUtc="2025-03-06T09:08:00Z">
        <w:r>
          <w:lastRenderedPageBreak/>
          <w:t>Comparison to RPPI Data</w:t>
        </w:r>
      </w:moveTo>
    </w:p>
    <w:p w14:paraId="147910AD" w14:textId="77777777" w:rsidR="00EF4993" w:rsidRDefault="00EF4993" w:rsidP="00EF4993">
      <w:pPr>
        <w:rPr>
          <w:ins w:id="2570" w:author="Haziq Jamil" w:date="2025-03-06T17:08:00Z" w16du:dateUtc="2025-03-06T09:08:00Z"/>
        </w:rPr>
      </w:pPr>
      <w:moveTo w:id="2571" w:author="Haziq Jamil" w:date="2025-03-06T17:08:00Z" w16du:dateUtc="2025-03-06T09:08:00Z">
        <w:r>
          <w:t>To demonstrate the quality of the data set, we compared it with the Residential Property Price Index (RPPI) [</w:t>
        </w:r>
      </w:moveTo>
      <w:moveToRangeEnd w:id="2568"/>
      <w:ins w:id="2572" w:author="Haziq Jamil" w:date="2025-03-06T17:08:00Z" w16du:dateUtc="2025-03-06T09:08:00Z">
        <w:r>
          <w:t>5] published by the Brunei Darussalam Central Bank (BDCB).</w:t>
        </w:r>
      </w:ins>
      <w:moveToRangeStart w:id="2573" w:author="Haziq Jamil" w:date="2025-03-06T17:08:00Z" w:name="move192173341"/>
      <w:moveTo w:id="2574" w:author="Haziq Jamil" w:date="2025-03-06T17:08:00Z" w16du:dateUtc="2025-03-06T09:08:00Z">
        <w:r>
          <w:t xml:space="preserve"> A simple median price per square foot (PPSF) index can be calculated by aggregating the data by quarters. </w:t>
        </w:r>
        <w:moveToRangeStart w:id="2575" w:author="Haziq Jamil" w:date="2025-03-06T17:08:00Z" w:name="move192173342"/>
        <w:moveToRangeEnd w:id="2573"/>
        <w:r>
          <w:t xml:space="preserve">This approach minimises the impact of missing values, as the index is based on aggregated data. </w:t>
        </w:r>
      </w:moveTo>
      <w:moveToRangeEnd w:id="2575"/>
      <w:ins w:id="2576" w:author="Haziq Jamil" w:date="2025-03-06T17:08:00Z" w16du:dateUtc="2025-03-06T09:08:00Z">
        <w:r>
          <w:fldChar w:fldCharType="begin"/>
        </w:r>
        <w:r>
          <w:instrText>HYPERLINK \l "fig-rppi" \h</w:instrText>
        </w:r>
        <w:r>
          <w:fldChar w:fldCharType="separate"/>
        </w:r>
        <w:r>
          <w:rPr>
            <w:rStyle w:val="Hyperlink"/>
          </w:rPr>
          <w:t>Figure 7</w:t>
        </w:r>
        <w:r>
          <w:fldChar w:fldCharType="end"/>
        </w:r>
        <w:r>
          <w:t xml:space="preserve"> shows the comparison between the RPPI and the PPSF index calculated from our data set. The mean absolute error (MAE) between the two indices is calculated to be 4.71%, indicating a good level of agreement between the two data sets.</w:t>
        </w:r>
      </w:ins>
    </w:p>
    <w:tbl>
      <w:tblPr>
        <w:tblW w:w="5000" w:type="pct"/>
        <w:tblLayout w:type="fixed"/>
        <w:tblLook w:val="0000" w:firstRow="0" w:lastRow="0" w:firstColumn="0" w:lastColumn="0" w:noHBand="0" w:noVBand="0"/>
      </w:tblPr>
      <w:tblGrid>
        <w:gridCol w:w="9026"/>
      </w:tblGrid>
      <w:tr w:rsidR="00EF4993" w14:paraId="1D10B394" w14:textId="77777777" w:rsidTr="00236114">
        <w:trPr>
          <w:ins w:id="2577" w:author="Haziq Jamil" w:date="2025-03-06T17:08:00Z" w16du:dateUtc="2025-03-06T09:08:00Z"/>
        </w:trPr>
        <w:tc>
          <w:tcPr>
            <w:tcW w:w="7920" w:type="dxa"/>
          </w:tcPr>
          <w:p w14:paraId="03817413" w14:textId="77777777" w:rsidR="00EF4993" w:rsidRDefault="00EF4993" w:rsidP="00236114">
            <w:pPr>
              <w:jc w:val="center"/>
              <w:rPr>
                <w:ins w:id="2578" w:author="Haziq Jamil" w:date="2025-03-06T17:08:00Z" w16du:dateUtc="2025-03-06T09:08:00Z"/>
              </w:rPr>
            </w:pPr>
            <w:bookmarkStart w:id="2579" w:name="fig-rppi"/>
            <w:ins w:id="2580" w:author="Haziq Jamil" w:date="2025-03-06T17:08:00Z" w16du:dateUtc="2025-03-06T09:08:00Z">
              <w:r>
                <w:rPr>
                  <w:noProof/>
                </w:rPr>
                <w:lastRenderedPageBreak/>
                <w:drawing>
                  <wp:inline distT="0" distB="0" distL="0" distR="0" wp14:anchorId="24C5EF5D" wp14:editId="4BA00FEA">
                    <wp:extent cx="5727700" cy="3182055"/>
                    <wp:effectExtent l="0" t="0" r="0" b="0"/>
                    <wp:docPr id="97" name="Picture" descr="A graph with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Picture" descr="A graph with lines and numbers&#10;&#10;AI-generated content may be incorrect."/>
                            <pic:cNvPicPr>
                              <a:picLocks noChangeAspect="1" noChangeArrowheads="1"/>
                            </pic:cNvPicPr>
                          </pic:nvPicPr>
                          <pic:blipFill>
                            <a:blip r:embed="rId34"/>
                            <a:stretch>
                              <a:fillRect/>
                            </a:stretch>
                          </pic:blipFill>
                          <pic:spPr bwMode="auto">
                            <a:xfrm>
                              <a:off x="0" y="0"/>
                              <a:ext cx="5727700" cy="3182055"/>
                            </a:xfrm>
                            <a:prstGeom prst="rect">
                              <a:avLst/>
                            </a:prstGeom>
                            <a:noFill/>
                            <a:ln w="9525">
                              <a:noFill/>
                              <a:headEnd/>
                              <a:tailEnd/>
                            </a:ln>
                          </pic:spPr>
                        </pic:pic>
                      </a:graphicData>
                    </a:graphic>
                  </wp:inline>
                </w:drawing>
              </w:r>
            </w:ins>
          </w:p>
          <w:p w14:paraId="184EAB5C" w14:textId="77777777" w:rsidR="00EF4993" w:rsidRDefault="00EF4993" w:rsidP="00236114">
            <w:pPr>
              <w:spacing w:before="200"/>
              <w:rPr>
                <w:ins w:id="2581" w:author="Haziq Jamil" w:date="2025-03-06T17:08:00Z" w16du:dateUtc="2025-03-06T09:08:00Z"/>
              </w:rPr>
            </w:pPr>
            <w:ins w:id="2582" w:author="Haziq Jamil" w:date="2025-03-06T17:08:00Z" w16du:dateUtc="2025-03-06T09:08:00Z">
              <w:r>
                <w:t>Figure 7: Comparison of quarterly median price per square foot indices (Median PPSF) and the official Residential Property Price Index (RPPI) from Brunei Darussalam Central Bank (BDCB).</w:t>
              </w:r>
            </w:ins>
          </w:p>
        </w:tc>
        <w:bookmarkEnd w:id="2579"/>
      </w:tr>
    </w:tbl>
    <w:p w14:paraId="372F71F0" w14:textId="6ADCC34C" w:rsidR="00656270" w:rsidRDefault="00EF4993" w:rsidP="00656270">
      <w:pPr>
        <w:pStyle w:val="Heading2"/>
        <w:rPr>
          <w:ins w:id="2583" w:author="Haziq Jamil" w:date="2025-03-06T17:08:00Z" w16du:dateUtc="2025-03-06T09:08:00Z"/>
        </w:rPr>
      </w:pPr>
      <w:ins w:id="2584" w:author="Haziq Jamil" w:date="2025-03-06T17:08:00Z" w16du:dateUtc="2025-03-06T09:08:00Z">
        <w:r>
          <w:t>LLM Accuracy Test</w:t>
        </w:r>
      </w:ins>
    </w:p>
    <w:p w14:paraId="53AFF9F4" w14:textId="3C3F518C" w:rsidR="00107A96" w:rsidRDefault="00107A96" w:rsidP="00107A96">
      <w:pPr>
        <w:rPr>
          <w:ins w:id="2585" w:author="Haziq Jamil" w:date="2025-03-06T17:08:00Z" w16du:dateUtc="2025-03-06T09:08:00Z"/>
        </w:rPr>
      </w:pPr>
      <w:ins w:id="2586" w:author="Haziq Jamil" w:date="2025-03-06T17:08:00Z" w16du:dateUtc="2025-03-06T09:08:00Z">
        <w:r>
          <w:t xml:space="preserve">To test the accuracy of the LLM data extraction, we created a test data set of 100 house advertisements in the style of the web scraped data. Several popular models from Ollama were used, namely the Llama3.2 (3B), Mistral (7B), Phi 4 (14B), and DeepSeek-R1 distilled reasoning models based on Llama (8B) and Qwen (14B). </w:t>
        </w:r>
        <w:r w:rsidR="00395241" w:rsidRPr="00395241">
          <w:t xml:space="preserve">For the locally run Ollama models, the settings were set to the default values, with the exception of a lowered temperature setting: </w:t>
        </w:r>
        <w:r w:rsidR="00395241" w:rsidRPr="00395241">
          <w:rPr>
            <w:rFonts w:ascii="Monaco" w:hAnsi="Monaco"/>
            <w:sz w:val="20"/>
            <w:szCs w:val="20"/>
          </w:rPr>
          <w:t>temperature = 0.1</w:t>
        </w:r>
        <w:r w:rsidR="00395241" w:rsidRPr="00395241">
          <w:t>,</w:t>
        </w:r>
        <w:r w:rsidR="00395241">
          <w:t xml:space="preserve"> </w:t>
        </w:r>
        <w:r w:rsidR="00395241" w:rsidRPr="00395241">
          <w:rPr>
            <w:rFonts w:ascii="Monaco" w:hAnsi="Monaco"/>
            <w:sz w:val="20"/>
            <w:szCs w:val="20"/>
          </w:rPr>
          <w:t>top-p=0.9</w:t>
        </w:r>
        <w:r w:rsidR="00395241" w:rsidRPr="00395241">
          <w:t xml:space="preserve"> (nucleus sampling), </w:t>
        </w:r>
        <w:r w:rsidR="00395241" w:rsidRPr="00395241">
          <w:rPr>
            <w:rFonts w:ascii="Monaco" w:hAnsi="Monaco"/>
            <w:sz w:val="20"/>
            <w:szCs w:val="20"/>
          </w:rPr>
          <w:t>top-k=40</w:t>
        </w:r>
        <w:r w:rsidR="00395241" w:rsidRPr="00395241">
          <w:t xml:space="preserve"> (top-k sampling), </w:t>
        </w:r>
        <w:r w:rsidR="00395241" w:rsidRPr="00395241">
          <w:rPr>
            <w:rFonts w:ascii="Monaco" w:hAnsi="Monaco"/>
            <w:sz w:val="20"/>
            <w:szCs w:val="20"/>
          </w:rPr>
          <w:t>max-tokens=128</w:t>
        </w:r>
        <w:r w:rsidR="00395241" w:rsidRPr="00395241">
          <w:t xml:space="preserve">, and </w:t>
        </w:r>
        <w:r w:rsidR="00395241" w:rsidRPr="00395241">
          <w:rPr>
            <w:rFonts w:ascii="Monaco" w:hAnsi="Monaco"/>
            <w:sz w:val="20"/>
            <w:szCs w:val="20"/>
          </w:rPr>
          <w:t>repeat-penalty=1.1</w:t>
        </w:r>
        <w:r w:rsidR="00395241" w:rsidRPr="00395241">
          <w:t>.</w:t>
        </w:r>
        <w:r w:rsidR="00395241">
          <w:t xml:space="preserve"> </w:t>
        </w:r>
        <w:r>
          <w:t>Additionally, two models from OpenAI were included for comparison. These were the GPT-4o and the o1-mini, with the latter being a reasoning model.</w:t>
        </w:r>
      </w:ins>
    </w:p>
    <w:p w14:paraId="2114E746" w14:textId="30576848" w:rsidR="00107A96" w:rsidRDefault="00107A96" w:rsidP="00107A96">
      <w:pPr>
        <w:rPr>
          <w:ins w:id="2587" w:author="Haziq Jamil" w:date="2025-03-06T17:08:00Z" w16du:dateUtc="2025-03-06T09:08:00Z"/>
        </w:rPr>
      </w:pPr>
      <w:ins w:id="2588" w:author="Haziq Jamil" w:date="2025-03-06T17:08:00Z" w16du:dateUtc="2025-03-06T09:08:00Z">
        <w:r>
          <w:t>OpenAI’s models topped the accuracy charts, with the o1-mini and gpt-4</w:t>
        </w:r>
        <w:r w:rsidR="004B4BEB">
          <w:t>o</w:t>
        </w:r>
        <w:r>
          <w:t xml:space="preserve"> models achieving the accuracy scores of 99.2% and 98.9% respectively. The reasoning model deepseek-r1:14b was the best performing locally run model, scoring 96.9% accuracy. Evidently, the smaller the model, the less accurate the extraction process (cf. llama3.2 70.8%). Most inaccuracies occurred in the status variable, where models struggled to parse the correct build status from vague advertisement descriptions. However, key variables such as </w:t>
        </w:r>
        <w:r w:rsidRPr="00033C29">
          <w:rPr>
            <w:rStyle w:val="Verbatim"/>
          </w:rPr>
          <w:t>price</w:t>
        </w:r>
        <w:r>
          <w:t xml:space="preserve">, </w:t>
        </w:r>
        <w:r w:rsidRPr="00033C29">
          <w:rPr>
            <w:rStyle w:val="Verbatim"/>
          </w:rPr>
          <w:t>type</w:t>
        </w:r>
        <w:r>
          <w:t xml:space="preserve">, </w:t>
        </w:r>
        <w:r w:rsidRPr="00033C29">
          <w:rPr>
            <w:rStyle w:val="Verbatim"/>
          </w:rPr>
          <w:t>plot_area</w:t>
        </w:r>
        <w:r>
          <w:t xml:space="preserve">, </w:t>
        </w:r>
        <w:r w:rsidRPr="00033C29">
          <w:rPr>
            <w:rStyle w:val="Verbatim"/>
          </w:rPr>
          <w:t>floor_area</w:t>
        </w:r>
        <w:r>
          <w:t xml:space="preserve">, </w:t>
        </w:r>
        <w:r w:rsidRPr="00033C29">
          <w:rPr>
            <w:rStyle w:val="Verbatim"/>
          </w:rPr>
          <w:t>beds</w:t>
        </w:r>
        <w:r>
          <w:t xml:space="preserve">, and </w:t>
        </w:r>
        <w:r w:rsidRPr="00033C29">
          <w:rPr>
            <w:rStyle w:val="Verbatim"/>
          </w:rPr>
          <w:t>baths</w:t>
        </w:r>
        <w:r>
          <w:t xml:space="preserve"> are generally reliable (&gt;90% accuracy).</w:t>
        </w:r>
      </w:ins>
    </w:p>
    <w:tbl>
      <w:tblPr>
        <w:tblW w:w="5000" w:type="pct"/>
        <w:tblLayout w:type="fixed"/>
        <w:tblLook w:val="0000" w:firstRow="0" w:lastRow="0" w:firstColumn="0" w:lastColumn="0" w:noHBand="0" w:noVBand="0"/>
      </w:tblPr>
      <w:tblGrid>
        <w:gridCol w:w="9026"/>
      </w:tblGrid>
      <w:tr w:rsidR="00107A96" w14:paraId="178F4618" w14:textId="77777777" w:rsidTr="00236114">
        <w:trPr>
          <w:ins w:id="2589" w:author="Haziq Jamil" w:date="2025-03-06T17:08:00Z" w16du:dateUtc="2025-03-06T09:08:00Z"/>
        </w:trPr>
        <w:tc>
          <w:tcPr>
            <w:tcW w:w="7920" w:type="dxa"/>
          </w:tcPr>
          <w:p w14:paraId="39F935E8" w14:textId="77777777" w:rsidR="00107A96" w:rsidRDefault="00107A96" w:rsidP="00236114">
            <w:pPr>
              <w:jc w:val="center"/>
              <w:rPr>
                <w:ins w:id="2590" w:author="Haziq Jamil" w:date="2025-03-06T17:08:00Z" w16du:dateUtc="2025-03-06T09:08:00Z"/>
              </w:rPr>
            </w:pPr>
            <w:bookmarkStart w:id="2591" w:name="fig-llmtest"/>
            <w:ins w:id="2592" w:author="Haziq Jamil" w:date="2025-03-06T17:08:00Z" w16du:dateUtc="2025-03-06T09:08:00Z">
              <w:r>
                <w:rPr>
                  <w:noProof/>
                </w:rPr>
                <w:lastRenderedPageBreak/>
                <w:drawing>
                  <wp:inline distT="0" distB="0" distL="0" distR="0" wp14:anchorId="7BC5DB51" wp14:editId="45D9F876">
                    <wp:extent cx="5727700" cy="2863850"/>
                    <wp:effectExtent l="0" t="0" r="0" b="0"/>
                    <wp:docPr id="103" name="Picture"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103" name="Picture" descr="A graph of different colored bars&#10;&#10;AI-generated content may be incorrect."/>
                            <pic:cNvPicPr>
                              <a:picLocks noChangeAspect="1" noChangeArrowheads="1"/>
                            </pic:cNvPicPr>
                          </pic:nvPicPr>
                          <pic:blipFill>
                            <a:blip r:embed="rId35"/>
                            <a:stretch>
                              <a:fillRect/>
                            </a:stretch>
                          </pic:blipFill>
                          <pic:spPr bwMode="auto">
                            <a:xfrm>
                              <a:off x="0" y="0"/>
                              <a:ext cx="5727700" cy="2863850"/>
                            </a:xfrm>
                            <a:prstGeom prst="rect">
                              <a:avLst/>
                            </a:prstGeom>
                            <a:noFill/>
                            <a:ln w="9525">
                              <a:noFill/>
                              <a:headEnd/>
                              <a:tailEnd/>
                            </a:ln>
                          </pic:spPr>
                        </pic:pic>
                      </a:graphicData>
                    </a:graphic>
                  </wp:inline>
                </w:drawing>
              </w:r>
            </w:ins>
          </w:p>
          <w:p w14:paraId="2895D814" w14:textId="77777777" w:rsidR="00107A96" w:rsidRDefault="00107A96" w:rsidP="00236114">
            <w:pPr>
              <w:spacing w:before="200"/>
              <w:rPr>
                <w:ins w:id="2593" w:author="Haziq Jamil" w:date="2025-03-06T17:08:00Z" w16du:dateUtc="2025-03-06T09:08:00Z"/>
              </w:rPr>
            </w:pPr>
            <w:ins w:id="2594" w:author="Haziq Jamil" w:date="2025-03-06T17:08:00Z" w16du:dateUtc="2025-03-06T09:08:00Z">
              <w:r>
                <w:t>Figure 8: Comparison of data extraction accuracy across multiple LLM models on the test dataset. Each bar represents the percentage of correctly extracted fields for a given model.</w:t>
              </w:r>
            </w:ins>
          </w:p>
        </w:tc>
        <w:bookmarkEnd w:id="2591"/>
      </w:tr>
    </w:tbl>
    <w:p w14:paraId="5BF25C25" w14:textId="77777777" w:rsidR="00107A96" w:rsidRDefault="00107A96" w:rsidP="00107A96">
      <w:pPr>
        <w:rPr>
          <w:ins w:id="2595" w:author="Haziq Jamil" w:date="2025-03-06T17:08:00Z" w16du:dateUtc="2025-03-06T09:08:00Z"/>
        </w:rPr>
      </w:pPr>
      <w:ins w:id="2596" w:author="Haziq Jamil" w:date="2025-03-06T17:08:00Z" w16du:dateUtc="2025-03-06T09:08:00Z">
        <w:r>
          <w:t>The run time statistics for each model is shown in the table below. The computer used was a Mac Pro 3.2GHz 16 core Intel Xeon W with 48GB of DDR4 RAM. At the time of running the tests, graphics card support was not available for the LLM models, which would have significantly reduced the run time. Certainly cloud-based models such as OpenAI’s models are much faster than running models locally, though a paid API key is required.</w:t>
        </w:r>
      </w:ins>
    </w:p>
    <w:tbl>
      <w:tblPr>
        <w:tblW w:w="5000" w:type="pct"/>
        <w:tblLayout w:type="fixed"/>
        <w:tblLook w:val="0000" w:firstRow="0" w:lastRow="0" w:firstColumn="0" w:lastColumn="0" w:noHBand="0" w:noVBand="0"/>
      </w:tblPr>
      <w:tblGrid>
        <w:gridCol w:w="9026"/>
      </w:tblGrid>
      <w:tr w:rsidR="00AE0F5A" w14:paraId="54842C6A" w14:textId="77777777" w:rsidTr="00236114">
        <w:trPr>
          <w:ins w:id="2597" w:author="Haziq Jamil" w:date="2025-03-06T17:08:00Z" w16du:dateUtc="2025-03-06T09:08:00Z"/>
        </w:trPr>
        <w:tc>
          <w:tcPr>
            <w:tcW w:w="9026" w:type="dxa"/>
          </w:tcPr>
          <w:p w14:paraId="52BDC039" w14:textId="23D801E9" w:rsidR="00AE0F5A" w:rsidRDefault="00AE0F5A" w:rsidP="00236114">
            <w:pPr>
              <w:spacing w:before="200"/>
              <w:rPr>
                <w:ins w:id="2598" w:author="Haziq Jamil" w:date="2025-03-06T17:08:00Z" w16du:dateUtc="2025-03-06T09:08:00Z"/>
              </w:rPr>
            </w:pPr>
            <w:ins w:id="2599" w:author="Haziq Jamil" w:date="2025-03-06T17:08:00Z" w16du:dateUtc="2025-03-06T09:08:00Z">
              <w:r>
                <w:t xml:space="preserve">Table 4: </w:t>
              </w:r>
              <w:r w:rsidRPr="00AE0F5A">
                <w:t>Single run time statistics for LLM data extraction for each model in seconds.</w:t>
              </w:r>
            </w:ins>
          </w:p>
        </w:tc>
      </w:tr>
    </w:tbl>
    <w:tbl>
      <w:tblPr>
        <w:tblStyle w:val="Table"/>
        <w:tblW w:w="0" w:type="auto"/>
        <w:jc w:val="center"/>
        <w:tblCellMar>
          <w:left w:w="60" w:type="dxa"/>
          <w:right w:w="60" w:type="dxa"/>
        </w:tblCellMar>
        <w:tblLook w:val="0000" w:firstRow="0" w:lastRow="0" w:firstColumn="0" w:lastColumn="0" w:noHBand="0" w:noVBand="0"/>
      </w:tblPr>
      <w:tblGrid>
        <w:gridCol w:w="1491"/>
        <w:gridCol w:w="913"/>
        <w:gridCol w:w="678"/>
        <w:gridCol w:w="743"/>
        <w:gridCol w:w="944"/>
      </w:tblGrid>
      <w:tr w:rsidR="00902328" w14:paraId="2AEDE273" w14:textId="77777777" w:rsidTr="00236114">
        <w:trPr>
          <w:cantSplit/>
          <w:tblHeader/>
          <w:jc w:val="center"/>
          <w:ins w:id="2600" w:author="Haziq Jamil" w:date="2025-03-06T17:08:00Z" w16du:dateUtc="2025-03-06T09:08:00Z"/>
        </w:trPr>
        <w:tc>
          <w:tcPr>
            <w:tcW w:w="0" w:type="auto"/>
            <w:tcBorders>
              <w:top w:val="single" w:sz="16" w:space="0" w:color="D3D3D3"/>
              <w:left w:val="single" w:sz="0" w:space="0" w:color="D3D3D3"/>
            </w:tcBorders>
          </w:tcPr>
          <w:p w14:paraId="59D8E10D" w14:textId="77777777" w:rsidR="00902328" w:rsidRDefault="00902328" w:rsidP="00236114">
            <w:pPr>
              <w:keepNext/>
              <w:spacing w:after="60"/>
              <w:rPr>
                <w:ins w:id="2601" w:author="Haziq Jamil" w:date="2025-03-06T17:08:00Z" w16du:dateUtc="2025-03-06T09:08:00Z"/>
              </w:rPr>
            </w:pPr>
          </w:p>
        </w:tc>
        <w:tc>
          <w:tcPr>
            <w:tcW w:w="0" w:type="auto"/>
            <w:gridSpan w:val="4"/>
            <w:tcBorders>
              <w:top w:val="single" w:sz="16" w:space="0" w:color="D3D3D3"/>
              <w:bottom w:val="single" w:sz="16" w:space="0" w:color="D3D3D3"/>
              <w:right w:val="single" w:sz="0" w:space="0" w:color="D3D3D3"/>
            </w:tcBorders>
          </w:tcPr>
          <w:p w14:paraId="703E8E81" w14:textId="77777777" w:rsidR="00902328" w:rsidRDefault="00902328" w:rsidP="00236114">
            <w:pPr>
              <w:keepNext/>
              <w:spacing w:after="60"/>
              <w:jc w:val="center"/>
              <w:rPr>
                <w:ins w:id="2602" w:author="Haziq Jamil" w:date="2025-03-06T17:08:00Z" w16du:dateUtc="2025-03-06T09:08:00Z"/>
              </w:rPr>
            </w:pPr>
            <w:ins w:id="2603" w:author="Haziq Jamil" w:date="2025-03-06T17:08:00Z" w16du:dateUtc="2025-03-06T09:08:00Z">
              <w:r>
                <w:rPr>
                  <w:rFonts w:ascii="Calibri" w:hAnsi="Calibri"/>
                  <w:sz w:val="20"/>
                </w:rPr>
                <w:t>Time (seconds)</w:t>
              </w:r>
            </w:ins>
          </w:p>
        </w:tc>
      </w:tr>
      <w:tr w:rsidR="00902328" w14:paraId="4C007794" w14:textId="77777777" w:rsidTr="00236114">
        <w:trPr>
          <w:cantSplit/>
          <w:tblHeader/>
          <w:jc w:val="center"/>
          <w:ins w:id="2604" w:author="Haziq Jamil" w:date="2025-03-06T17:08:00Z" w16du:dateUtc="2025-03-06T09:08:00Z"/>
        </w:trPr>
        <w:tc>
          <w:tcPr>
            <w:tcW w:w="0" w:type="auto"/>
            <w:tcBorders>
              <w:left w:val="single" w:sz="0" w:space="0" w:color="D3D3D3"/>
              <w:bottom w:val="single" w:sz="16" w:space="0" w:color="D3D3D3"/>
            </w:tcBorders>
          </w:tcPr>
          <w:p w14:paraId="03152BB9" w14:textId="77777777" w:rsidR="00902328" w:rsidRDefault="00902328" w:rsidP="00236114">
            <w:pPr>
              <w:keepNext/>
              <w:spacing w:after="60"/>
              <w:rPr>
                <w:ins w:id="2605" w:author="Haziq Jamil" w:date="2025-03-06T17:08:00Z" w16du:dateUtc="2025-03-06T09:08:00Z"/>
              </w:rPr>
            </w:pPr>
            <w:ins w:id="2606" w:author="Haziq Jamil" w:date="2025-03-06T17:08:00Z" w16du:dateUtc="2025-03-06T09:08:00Z">
              <w:r>
                <w:rPr>
                  <w:rFonts w:ascii="Calibri" w:hAnsi="Calibri"/>
                  <w:sz w:val="20"/>
                </w:rPr>
                <w:t>Model</w:t>
              </w:r>
            </w:ins>
          </w:p>
        </w:tc>
        <w:tc>
          <w:tcPr>
            <w:tcW w:w="0" w:type="auto"/>
            <w:tcBorders>
              <w:bottom w:val="single" w:sz="16" w:space="0" w:color="D3D3D3"/>
            </w:tcBorders>
          </w:tcPr>
          <w:p w14:paraId="5E3B18CB" w14:textId="77777777" w:rsidR="00902328" w:rsidRDefault="00902328" w:rsidP="00236114">
            <w:pPr>
              <w:keepNext/>
              <w:spacing w:after="60"/>
              <w:jc w:val="right"/>
              <w:rPr>
                <w:ins w:id="2607" w:author="Haziq Jamil" w:date="2025-03-06T17:08:00Z" w16du:dateUtc="2025-03-06T09:08:00Z"/>
              </w:rPr>
            </w:pPr>
            <w:ins w:id="2608" w:author="Haziq Jamil" w:date="2025-03-06T17:08:00Z" w16du:dateUtc="2025-03-06T09:08:00Z">
              <w:r>
                <w:rPr>
                  <w:rFonts w:ascii="Calibri" w:hAnsi="Calibri"/>
                  <w:sz w:val="20"/>
                </w:rPr>
                <w:t>Minimum</w:t>
              </w:r>
            </w:ins>
          </w:p>
        </w:tc>
        <w:tc>
          <w:tcPr>
            <w:tcW w:w="0" w:type="auto"/>
            <w:tcBorders>
              <w:bottom w:val="single" w:sz="16" w:space="0" w:color="D3D3D3"/>
            </w:tcBorders>
          </w:tcPr>
          <w:p w14:paraId="1C33139E" w14:textId="77777777" w:rsidR="00902328" w:rsidRDefault="00902328" w:rsidP="00236114">
            <w:pPr>
              <w:keepNext/>
              <w:spacing w:after="60"/>
              <w:jc w:val="right"/>
              <w:rPr>
                <w:ins w:id="2609" w:author="Haziq Jamil" w:date="2025-03-06T17:08:00Z" w16du:dateUtc="2025-03-06T09:08:00Z"/>
              </w:rPr>
            </w:pPr>
            <w:ins w:id="2610" w:author="Haziq Jamil" w:date="2025-03-06T17:08:00Z" w16du:dateUtc="2025-03-06T09:08:00Z">
              <w:r>
                <w:rPr>
                  <w:rFonts w:ascii="Calibri" w:hAnsi="Calibri"/>
                  <w:sz w:val="20"/>
                </w:rPr>
                <w:t>Mean</w:t>
              </w:r>
            </w:ins>
          </w:p>
        </w:tc>
        <w:tc>
          <w:tcPr>
            <w:tcW w:w="0" w:type="auto"/>
            <w:tcBorders>
              <w:bottom w:val="single" w:sz="16" w:space="0" w:color="D3D3D3"/>
            </w:tcBorders>
          </w:tcPr>
          <w:p w14:paraId="6E846625" w14:textId="77777777" w:rsidR="00902328" w:rsidRDefault="00902328" w:rsidP="00236114">
            <w:pPr>
              <w:keepNext/>
              <w:spacing w:after="60"/>
              <w:jc w:val="right"/>
              <w:rPr>
                <w:ins w:id="2611" w:author="Haziq Jamil" w:date="2025-03-06T17:08:00Z" w16du:dateUtc="2025-03-06T09:08:00Z"/>
              </w:rPr>
            </w:pPr>
            <w:ins w:id="2612" w:author="Haziq Jamil" w:date="2025-03-06T17:08:00Z" w16du:dateUtc="2025-03-06T09:08:00Z">
              <w:r>
                <w:rPr>
                  <w:rFonts w:ascii="Calibri" w:hAnsi="Calibri"/>
                  <w:sz w:val="20"/>
                </w:rPr>
                <w:t>Median</w:t>
              </w:r>
            </w:ins>
          </w:p>
        </w:tc>
        <w:tc>
          <w:tcPr>
            <w:tcW w:w="0" w:type="auto"/>
            <w:tcBorders>
              <w:bottom w:val="single" w:sz="16" w:space="0" w:color="D3D3D3"/>
              <w:right w:val="single" w:sz="0" w:space="0" w:color="D3D3D3"/>
            </w:tcBorders>
          </w:tcPr>
          <w:p w14:paraId="684F79CC" w14:textId="77777777" w:rsidR="00902328" w:rsidRDefault="00902328" w:rsidP="00236114">
            <w:pPr>
              <w:keepNext/>
              <w:spacing w:after="60"/>
              <w:jc w:val="right"/>
              <w:rPr>
                <w:ins w:id="2613" w:author="Haziq Jamil" w:date="2025-03-06T17:08:00Z" w16du:dateUtc="2025-03-06T09:08:00Z"/>
              </w:rPr>
            </w:pPr>
            <w:ins w:id="2614" w:author="Haziq Jamil" w:date="2025-03-06T17:08:00Z" w16du:dateUtc="2025-03-06T09:08:00Z">
              <w:r>
                <w:rPr>
                  <w:rFonts w:ascii="Calibri" w:hAnsi="Calibri"/>
                  <w:sz w:val="20"/>
                </w:rPr>
                <w:t>Maximum</w:t>
              </w:r>
            </w:ins>
          </w:p>
        </w:tc>
      </w:tr>
      <w:tr w:rsidR="00902328" w14:paraId="1B5B9EA0" w14:textId="77777777" w:rsidTr="00236114">
        <w:trPr>
          <w:cantSplit/>
          <w:jc w:val="center"/>
          <w:ins w:id="2615" w:author="Haziq Jamil" w:date="2025-03-06T17:08:00Z" w16du:dateUtc="2025-03-06T09:08:00Z"/>
        </w:trPr>
        <w:tc>
          <w:tcPr>
            <w:tcW w:w="0" w:type="auto"/>
            <w:tcBorders>
              <w:top w:val="single" w:sz="0" w:space="0" w:color="D3D3D3"/>
              <w:left w:val="single" w:sz="0" w:space="0" w:color="D3D3D3"/>
              <w:bottom w:val="single" w:sz="0" w:space="0" w:color="D3D3D3"/>
              <w:right w:val="single" w:sz="0" w:space="0" w:color="D3D3D3"/>
            </w:tcBorders>
          </w:tcPr>
          <w:p w14:paraId="48F834E4" w14:textId="77777777" w:rsidR="00902328" w:rsidRDefault="00902328" w:rsidP="00236114">
            <w:pPr>
              <w:keepNext/>
              <w:spacing w:after="60"/>
              <w:rPr>
                <w:ins w:id="2616" w:author="Haziq Jamil" w:date="2025-03-06T17:08:00Z" w16du:dateUtc="2025-03-06T09:08:00Z"/>
              </w:rPr>
            </w:pPr>
            <w:ins w:id="2617" w:author="Haziq Jamil" w:date="2025-03-06T17:08:00Z" w16du:dateUtc="2025-03-06T09:08:00Z">
              <w:r>
                <w:rPr>
                  <w:rFonts w:ascii="Calibri" w:hAnsi="Calibri"/>
                  <w:sz w:val="20"/>
                </w:rPr>
                <w:t>llama3.2</w:t>
              </w:r>
            </w:ins>
          </w:p>
        </w:tc>
        <w:tc>
          <w:tcPr>
            <w:tcW w:w="0" w:type="auto"/>
            <w:tcBorders>
              <w:top w:val="single" w:sz="0" w:space="0" w:color="D3D3D3"/>
              <w:left w:val="single" w:sz="0" w:space="0" w:color="D3D3D3"/>
              <w:bottom w:val="single" w:sz="0" w:space="0" w:color="D3D3D3"/>
              <w:right w:val="single" w:sz="0" w:space="0" w:color="D3D3D3"/>
            </w:tcBorders>
          </w:tcPr>
          <w:p w14:paraId="7511FDA5" w14:textId="77777777" w:rsidR="00902328" w:rsidRDefault="00902328" w:rsidP="00236114">
            <w:pPr>
              <w:keepNext/>
              <w:spacing w:after="60"/>
              <w:jc w:val="right"/>
              <w:rPr>
                <w:ins w:id="2618" w:author="Haziq Jamil" w:date="2025-03-06T17:08:00Z" w16du:dateUtc="2025-03-06T09:08:00Z"/>
              </w:rPr>
            </w:pPr>
            <w:ins w:id="2619" w:author="Haziq Jamil" w:date="2025-03-06T17:08:00Z" w16du:dateUtc="2025-03-06T09:08:00Z">
              <w:r>
                <w:rPr>
                  <w:rFonts w:ascii="Calibri" w:hAnsi="Calibri"/>
                  <w:sz w:val="20"/>
                </w:rPr>
                <w:t>1.08</w:t>
              </w:r>
            </w:ins>
          </w:p>
        </w:tc>
        <w:tc>
          <w:tcPr>
            <w:tcW w:w="0" w:type="auto"/>
            <w:tcBorders>
              <w:top w:val="single" w:sz="0" w:space="0" w:color="D3D3D3"/>
              <w:left w:val="single" w:sz="0" w:space="0" w:color="D3D3D3"/>
              <w:bottom w:val="single" w:sz="0" w:space="0" w:color="D3D3D3"/>
              <w:right w:val="single" w:sz="0" w:space="0" w:color="D3D3D3"/>
            </w:tcBorders>
          </w:tcPr>
          <w:p w14:paraId="4E3C9595" w14:textId="77777777" w:rsidR="00902328" w:rsidRDefault="00902328" w:rsidP="00236114">
            <w:pPr>
              <w:keepNext/>
              <w:spacing w:after="60"/>
              <w:jc w:val="right"/>
              <w:rPr>
                <w:ins w:id="2620" w:author="Haziq Jamil" w:date="2025-03-06T17:08:00Z" w16du:dateUtc="2025-03-06T09:08:00Z"/>
              </w:rPr>
            </w:pPr>
            <w:ins w:id="2621" w:author="Haziq Jamil" w:date="2025-03-06T17:08:00Z" w16du:dateUtc="2025-03-06T09:08:00Z">
              <w:r>
                <w:rPr>
                  <w:rFonts w:ascii="Calibri" w:hAnsi="Calibri"/>
                  <w:sz w:val="20"/>
                </w:rPr>
                <w:t>6.40</w:t>
              </w:r>
            </w:ins>
          </w:p>
        </w:tc>
        <w:tc>
          <w:tcPr>
            <w:tcW w:w="0" w:type="auto"/>
            <w:tcBorders>
              <w:top w:val="single" w:sz="0" w:space="0" w:color="D3D3D3"/>
              <w:left w:val="single" w:sz="0" w:space="0" w:color="D3D3D3"/>
              <w:bottom w:val="single" w:sz="0" w:space="0" w:color="D3D3D3"/>
              <w:right w:val="single" w:sz="0" w:space="0" w:color="D3D3D3"/>
            </w:tcBorders>
          </w:tcPr>
          <w:p w14:paraId="05434B86" w14:textId="77777777" w:rsidR="00902328" w:rsidRDefault="00902328" w:rsidP="00236114">
            <w:pPr>
              <w:keepNext/>
              <w:spacing w:after="60"/>
              <w:jc w:val="right"/>
              <w:rPr>
                <w:ins w:id="2622" w:author="Haziq Jamil" w:date="2025-03-06T17:08:00Z" w16du:dateUtc="2025-03-06T09:08:00Z"/>
              </w:rPr>
            </w:pPr>
            <w:ins w:id="2623" w:author="Haziq Jamil" w:date="2025-03-06T17:08:00Z" w16du:dateUtc="2025-03-06T09:08:00Z">
              <w:r>
                <w:rPr>
                  <w:rFonts w:ascii="Calibri" w:hAnsi="Calibri"/>
                  <w:sz w:val="20"/>
                </w:rPr>
                <w:t>9.60</w:t>
              </w:r>
            </w:ins>
          </w:p>
        </w:tc>
        <w:tc>
          <w:tcPr>
            <w:tcW w:w="0" w:type="auto"/>
            <w:tcBorders>
              <w:top w:val="single" w:sz="0" w:space="0" w:color="D3D3D3"/>
              <w:left w:val="single" w:sz="0" w:space="0" w:color="D3D3D3"/>
              <w:bottom w:val="single" w:sz="0" w:space="0" w:color="D3D3D3"/>
              <w:right w:val="single" w:sz="0" w:space="0" w:color="D3D3D3"/>
            </w:tcBorders>
          </w:tcPr>
          <w:p w14:paraId="01B517B8" w14:textId="77777777" w:rsidR="00902328" w:rsidRDefault="00902328" w:rsidP="00236114">
            <w:pPr>
              <w:keepNext/>
              <w:spacing w:after="60"/>
              <w:jc w:val="right"/>
              <w:rPr>
                <w:ins w:id="2624" w:author="Haziq Jamil" w:date="2025-03-06T17:08:00Z" w16du:dateUtc="2025-03-06T09:08:00Z"/>
              </w:rPr>
            </w:pPr>
            <w:ins w:id="2625" w:author="Haziq Jamil" w:date="2025-03-06T17:08:00Z" w16du:dateUtc="2025-03-06T09:08:00Z">
              <w:r>
                <w:rPr>
                  <w:rFonts w:ascii="Calibri" w:hAnsi="Calibri"/>
                  <w:sz w:val="20"/>
                </w:rPr>
                <w:t>10.16</w:t>
              </w:r>
            </w:ins>
          </w:p>
        </w:tc>
      </w:tr>
      <w:tr w:rsidR="00902328" w14:paraId="04B013DF" w14:textId="77777777" w:rsidTr="00236114">
        <w:trPr>
          <w:cantSplit/>
          <w:jc w:val="center"/>
          <w:ins w:id="2626" w:author="Haziq Jamil" w:date="2025-03-06T17:08:00Z" w16du:dateUtc="2025-03-06T09:08:00Z"/>
        </w:trPr>
        <w:tc>
          <w:tcPr>
            <w:tcW w:w="0" w:type="auto"/>
            <w:tcBorders>
              <w:top w:val="single" w:sz="0" w:space="0" w:color="D3D3D3"/>
              <w:left w:val="single" w:sz="0" w:space="0" w:color="D3D3D3"/>
              <w:bottom w:val="single" w:sz="0" w:space="0" w:color="D3D3D3"/>
              <w:right w:val="single" w:sz="0" w:space="0" w:color="D3D3D3"/>
            </w:tcBorders>
          </w:tcPr>
          <w:p w14:paraId="24E11D1F" w14:textId="77777777" w:rsidR="00902328" w:rsidRDefault="00902328" w:rsidP="00236114">
            <w:pPr>
              <w:keepNext/>
              <w:spacing w:after="60"/>
              <w:rPr>
                <w:ins w:id="2627" w:author="Haziq Jamil" w:date="2025-03-06T17:08:00Z" w16du:dateUtc="2025-03-06T09:08:00Z"/>
              </w:rPr>
            </w:pPr>
            <w:ins w:id="2628" w:author="Haziq Jamil" w:date="2025-03-06T17:08:00Z" w16du:dateUtc="2025-03-06T09:08:00Z">
              <w:r>
                <w:rPr>
                  <w:rFonts w:ascii="Calibri" w:hAnsi="Calibri"/>
                  <w:sz w:val="20"/>
                </w:rPr>
                <w:t>mistral</w:t>
              </w:r>
            </w:ins>
          </w:p>
        </w:tc>
        <w:tc>
          <w:tcPr>
            <w:tcW w:w="0" w:type="auto"/>
            <w:tcBorders>
              <w:top w:val="single" w:sz="0" w:space="0" w:color="D3D3D3"/>
              <w:left w:val="single" w:sz="0" w:space="0" w:color="D3D3D3"/>
              <w:bottom w:val="single" w:sz="0" w:space="0" w:color="D3D3D3"/>
              <w:right w:val="single" w:sz="0" w:space="0" w:color="D3D3D3"/>
            </w:tcBorders>
          </w:tcPr>
          <w:p w14:paraId="6B26F332" w14:textId="77777777" w:rsidR="00902328" w:rsidRDefault="00902328" w:rsidP="00236114">
            <w:pPr>
              <w:keepNext/>
              <w:spacing w:after="60"/>
              <w:jc w:val="right"/>
              <w:rPr>
                <w:ins w:id="2629" w:author="Haziq Jamil" w:date="2025-03-06T17:08:00Z" w16du:dateUtc="2025-03-06T09:08:00Z"/>
              </w:rPr>
            </w:pPr>
            <w:ins w:id="2630" w:author="Haziq Jamil" w:date="2025-03-06T17:08:00Z" w16du:dateUtc="2025-03-06T09:08:00Z">
              <w:r>
                <w:rPr>
                  <w:rFonts w:ascii="Calibri" w:hAnsi="Calibri"/>
                  <w:sz w:val="20"/>
                </w:rPr>
                <w:t>2.66</w:t>
              </w:r>
            </w:ins>
          </w:p>
        </w:tc>
        <w:tc>
          <w:tcPr>
            <w:tcW w:w="0" w:type="auto"/>
            <w:tcBorders>
              <w:top w:val="single" w:sz="0" w:space="0" w:color="D3D3D3"/>
              <w:left w:val="single" w:sz="0" w:space="0" w:color="D3D3D3"/>
              <w:bottom w:val="single" w:sz="0" w:space="0" w:color="D3D3D3"/>
              <w:right w:val="single" w:sz="0" w:space="0" w:color="D3D3D3"/>
            </w:tcBorders>
          </w:tcPr>
          <w:p w14:paraId="504CA333" w14:textId="77777777" w:rsidR="00902328" w:rsidRDefault="00902328" w:rsidP="00236114">
            <w:pPr>
              <w:keepNext/>
              <w:spacing w:after="60"/>
              <w:jc w:val="right"/>
              <w:rPr>
                <w:ins w:id="2631" w:author="Haziq Jamil" w:date="2025-03-06T17:08:00Z" w16du:dateUtc="2025-03-06T09:08:00Z"/>
              </w:rPr>
            </w:pPr>
            <w:ins w:id="2632" w:author="Haziq Jamil" w:date="2025-03-06T17:08:00Z" w16du:dateUtc="2025-03-06T09:08:00Z">
              <w:r>
                <w:rPr>
                  <w:rFonts w:ascii="Calibri" w:hAnsi="Calibri"/>
                  <w:sz w:val="20"/>
                </w:rPr>
                <w:t>10.44</w:t>
              </w:r>
            </w:ins>
          </w:p>
        </w:tc>
        <w:tc>
          <w:tcPr>
            <w:tcW w:w="0" w:type="auto"/>
            <w:tcBorders>
              <w:top w:val="single" w:sz="0" w:space="0" w:color="D3D3D3"/>
              <w:left w:val="single" w:sz="0" w:space="0" w:color="D3D3D3"/>
              <w:bottom w:val="single" w:sz="0" w:space="0" w:color="D3D3D3"/>
              <w:right w:val="single" w:sz="0" w:space="0" w:color="D3D3D3"/>
            </w:tcBorders>
          </w:tcPr>
          <w:p w14:paraId="271DB3DF" w14:textId="77777777" w:rsidR="00902328" w:rsidRDefault="00902328" w:rsidP="00236114">
            <w:pPr>
              <w:keepNext/>
              <w:spacing w:after="60"/>
              <w:jc w:val="right"/>
              <w:rPr>
                <w:ins w:id="2633" w:author="Haziq Jamil" w:date="2025-03-06T17:08:00Z" w16du:dateUtc="2025-03-06T09:08:00Z"/>
              </w:rPr>
            </w:pPr>
            <w:ins w:id="2634" w:author="Haziq Jamil" w:date="2025-03-06T17:08:00Z" w16du:dateUtc="2025-03-06T09:08:00Z">
              <w:r>
                <w:rPr>
                  <w:rFonts w:ascii="Calibri" w:hAnsi="Calibri"/>
                  <w:sz w:val="20"/>
                </w:rPr>
                <w:t>2.91</w:t>
              </w:r>
            </w:ins>
          </w:p>
        </w:tc>
        <w:tc>
          <w:tcPr>
            <w:tcW w:w="0" w:type="auto"/>
            <w:tcBorders>
              <w:top w:val="single" w:sz="0" w:space="0" w:color="D3D3D3"/>
              <w:left w:val="single" w:sz="0" w:space="0" w:color="D3D3D3"/>
              <w:bottom w:val="single" w:sz="0" w:space="0" w:color="D3D3D3"/>
              <w:right w:val="single" w:sz="0" w:space="0" w:color="D3D3D3"/>
            </w:tcBorders>
          </w:tcPr>
          <w:p w14:paraId="398A2B68" w14:textId="77777777" w:rsidR="00902328" w:rsidRDefault="00902328" w:rsidP="00236114">
            <w:pPr>
              <w:keepNext/>
              <w:spacing w:after="60"/>
              <w:jc w:val="right"/>
              <w:rPr>
                <w:ins w:id="2635" w:author="Haziq Jamil" w:date="2025-03-06T17:08:00Z" w16du:dateUtc="2025-03-06T09:08:00Z"/>
              </w:rPr>
            </w:pPr>
            <w:ins w:id="2636" w:author="Haziq Jamil" w:date="2025-03-06T17:08:00Z" w16du:dateUtc="2025-03-06T09:08:00Z">
              <w:r>
                <w:rPr>
                  <w:rFonts w:ascii="Calibri" w:hAnsi="Calibri"/>
                  <w:sz w:val="20"/>
                </w:rPr>
                <w:t>22.21</w:t>
              </w:r>
            </w:ins>
          </w:p>
        </w:tc>
      </w:tr>
      <w:tr w:rsidR="00902328" w14:paraId="247980CA" w14:textId="77777777" w:rsidTr="00236114">
        <w:trPr>
          <w:cantSplit/>
          <w:jc w:val="center"/>
          <w:ins w:id="2637" w:author="Haziq Jamil" w:date="2025-03-06T17:08:00Z" w16du:dateUtc="2025-03-06T09:08:00Z"/>
        </w:trPr>
        <w:tc>
          <w:tcPr>
            <w:tcW w:w="0" w:type="auto"/>
            <w:tcBorders>
              <w:top w:val="single" w:sz="0" w:space="0" w:color="D3D3D3"/>
              <w:left w:val="single" w:sz="0" w:space="0" w:color="D3D3D3"/>
              <w:bottom w:val="single" w:sz="0" w:space="0" w:color="D3D3D3"/>
              <w:right w:val="single" w:sz="0" w:space="0" w:color="D3D3D3"/>
            </w:tcBorders>
          </w:tcPr>
          <w:p w14:paraId="71F6F261" w14:textId="77777777" w:rsidR="00902328" w:rsidRDefault="00902328" w:rsidP="00236114">
            <w:pPr>
              <w:keepNext/>
              <w:spacing w:after="60"/>
              <w:rPr>
                <w:ins w:id="2638" w:author="Haziq Jamil" w:date="2025-03-06T17:08:00Z" w16du:dateUtc="2025-03-06T09:08:00Z"/>
              </w:rPr>
            </w:pPr>
            <w:ins w:id="2639" w:author="Haziq Jamil" w:date="2025-03-06T17:08:00Z" w16du:dateUtc="2025-03-06T09:08:00Z">
              <w:r>
                <w:rPr>
                  <w:rFonts w:ascii="Calibri" w:hAnsi="Calibri"/>
                  <w:sz w:val="20"/>
                </w:rPr>
                <w:t>phi4</w:t>
              </w:r>
            </w:ins>
          </w:p>
        </w:tc>
        <w:tc>
          <w:tcPr>
            <w:tcW w:w="0" w:type="auto"/>
            <w:tcBorders>
              <w:top w:val="single" w:sz="0" w:space="0" w:color="D3D3D3"/>
              <w:left w:val="single" w:sz="0" w:space="0" w:color="D3D3D3"/>
              <w:bottom w:val="single" w:sz="0" w:space="0" w:color="D3D3D3"/>
              <w:right w:val="single" w:sz="0" w:space="0" w:color="D3D3D3"/>
            </w:tcBorders>
          </w:tcPr>
          <w:p w14:paraId="29BD5F10" w14:textId="77777777" w:rsidR="00902328" w:rsidRDefault="00902328" w:rsidP="00236114">
            <w:pPr>
              <w:keepNext/>
              <w:spacing w:after="60"/>
              <w:jc w:val="right"/>
              <w:rPr>
                <w:ins w:id="2640" w:author="Haziq Jamil" w:date="2025-03-06T17:08:00Z" w16du:dateUtc="2025-03-06T09:08:00Z"/>
              </w:rPr>
            </w:pPr>
            <w:ins w:id="2641" w:author="Haziq Jamil" w:date="2025-03-06T17:08:00Z" w16du:dateUtc="2025-03-06T09:08:00Z">
              <w:r>
                <w:rPr>
                  <w:rFonts w:ascii="Calibri" w:hAnsi="Calibri"/>
                  <w:sz w:val="20"/>
                </w:rPr>
                <w:t>3.72</w:t>
              </w:r>
            </w:ins>
          </w:p>
        </w:tc>
        <w:tc>
          <w:tcPr>
            <w:tcW w:w="0" w:type="auto"/>
            <w:tcBorders>
              <w:top w:val="single" w:sz="0" w:space="0" w:color="D3D3D3"/>
              <w:left w:val="single" w:sz="0" w:space="0" w:color="D3D3D3"/>
              <w:bottom w:val="single" w:sz="0" w:space="0" w:color="D3D3D3"/>
              <w:right w:val="single" w:sz="0" w:space="0" w:color="D3D3D3"/>
            </w:tcBorders>
          </w:tcPr>
          <w:p w14:paraId="60F4AAF9" w14:textId="77777777" w:rsidR="00902328" w:rsidRDefault="00902328" w:rsidP="00236114">
            <w:pPr>
              <w:keepNext/>
              <w:spacing w:after="60"/>
              <w:jc w:val="right"/>
              <w:rPr>
                <w:ins w:id="2642" w:author="Haziq Jamil" w:date="2025-03-06T17:08:00Z" w16du:dateUtc="2025-03-06T09:08:00Z"/>
              </w:rPr>
            </w:pPr>
            <w:ins w:id="2643" w:author="Haziq Jamil" w:date="2025-03-06T17:08:00Z" w16du:dateUtc="2025-03-06T09:08:00Z">
              <w:r>
                <w:rPr>
                  <w:rFonts w:ascii="Calibri" w:hAnsi="Calibri"/>
                  <w:sz w:val="20"/>
                </w:rPr>
                <w:t>14.11</w:t>
              </w:r>
            </w:ins>
          </w:p>
        </w:tc>
        <w:tc>
          <w:tcPr>
            <w:tcW w:w="0" w:type="auto"/>
            <w:tcBorders>
              <w:top w:val="single" w:sz="0" w:space="0" w:color="D3D3D3"/>
              <w:left w:val="single" w:sz="0" w:space="0" w:color="D3D3D3"/>
              <w:bottom w:val="single" w:sz="0" w:space="0" w:color="D3D3D3"/>
              <w:right w:val="single" w:sz="0" w:space="0" w:color="D3D3D3"/>
            </w:tcBorders>
          </w:tcPr>
          <w:p w14:paraId="254FFB35" w14:textId="77777777" w:rsidR="00902328" w:rsidRDefault="00902328" w:rsidP="00236114">
            <w:pPr>
              <w:keepNext/>
              <w:spacing w:after="60"/>
              <w:jc w:val="right"/>
              <w:rPr>
                <w:ins w:id="2644" w:author="Haziq Jamil" w:date="2025-03-06T17:08:00Z" w16du:dateUtc="2025-03-06T09:08:00Z"/>
              </w:rPr>
            </w:pPr>
            <w:ins w:id="2645" w:author="Haziq Jamil" w:date="2025-03-06T17:08:00Z" w16du:dateUtc="2025-03-06T09:08:00Z">
              <w:r>
                <w:rPr>
                  <w:rFonts w:ascii="Calibri" w:hAnsi="Calibri"/>
                  <w:sz w:val="20"/>
                </w:rPr>
                <w:t>4.27</w:t>
              </w:r>
            </w:ins>
          </w:p>
        </w:tc>
        <w:tc>
          <w:tcPr>
            <w:tcW w:w="0" w:type="auto"/>
            <w:tcBorders>
              <w:top w:val="single" w:sz="0" w:space="0" w:color="D3D3D3"/>
              <w:left w:val="single" w:sz="0" w:space="0" w:color="D3D3D3"/>
              <w:bottom w:val="single" w:sz="0" w:space="0" w:color="D3D3D3"/>
              <w:right w:val="single" w:sz="0" w:space="0" w:color="D3D3D3"/>
            </w:tcBorders>
          </w:tcPr>
          <w:p w14:paraId="0864F78D" w14:textId="77777777" w:rsidR="00902328" w:rsidRDefault="00902328" w:rsidP="00236114">
            <w:pPr>
              <w:keepNext/>
              <w:spacing w:after="60"/>
              <w:jc w:val="right"/>
              <w:rPr>
                <w:ins w:id="2646" w:author="Haziq Jamil" w:date="2025-03-06T17:08:00Z" w16du:dateUtc="2025-03-06T09:08:00Z"/>
              </w:rPr>
            </w:pPr>
            <w:ins w:id="2647" w:author="Haziq Jamil" w:date="2025-03-06T17:08:00Z" w16du:dateUtc="2025-03-06T09:08:00Z">
              <w:r>
                <w:rPr>
                  <w:rFonts w:ascii="Calibri" w:hAnsi="Calibri"/>
                  <w:sz w:val="20"/>
                </w:rPr>
                <w:t>38.01</w:t>
              </w:r>
            </w:ins>
          </w:p>
        </w:tc>
      </w:tr>
      <w:tr w:rsidR="00902328" w14:paraId="1F5121FE" w14:textId="77777777" w:rsidTr="00236114">
        <w:trPr>
          <w:cantSplit/>
          <w:jc w:val="center"/>
          <w:ins w:id="2648" w:author="Haziq Jamil" w:date="2025-03-06T17:08:00Z" w16du:dateUtc="2025-03-06T09:08:00Z"/>
        </w:trPr>
        <w:tc>
          <w:tcPr>
            <w:tcW w:w="0" w:type="auto"/>
            <w:tcBorders>
              <w:top w:val="single" w:sz="0" w:space="0" w:color="D3D3D3"/>
              <w:left w:val="single" w:sz="0" w:space="0" w:color="D3D3D3"/>
              <w:bottom w:val="single" w:sz="0" w:space="0" w:color="D3D3D3"/>
              <w:right w:val="single" w:sz="0" w:space="0" w:color="D3D3D3"/>
            </w:tcBorders>
          </w:tcPr>
          <w:p w14:paraId="644E916F" w14:textId="77777777" w:rsidR="00902328" w:rsidRDefault="00902328" w:rsidP="00236114">
            <w:pPr>
              <w:keepNext/>
              <w:spacing w:after="60"/>
              <w:rPr>
                <w:ins w:id="2649" w:author="Haziq Jamil" w:date="2025-03-06T17:08:00Z" w16du:dateUtc="2025-03-06T09:08:00Z"/>
              </w:rPr>
            </w:pPr>
            <w:ins w:id="2650" w:author="Haziq Jamil" w:date="2025-03-06T17:08:00Z" w16du:dateUtc="2025-03-06T09:08:00Z">
              <w:r>
                <w:rPr>
                  <w:rFonts w:ascii="Calibri" w:hAnsi="Calibri"/>
                  <w:sz w:val="20"/>
                </w:rPr>
                <w:t>deepseek-r1:8b</w:t>
              </w:r>
            </w:ins>
          </w:p>
        </w:tc>
        <w:tc>
          <w:tcPr>
            <w:tcW w:w="0" w:type="auto"/>
            <w:tcBorders>
              <w:top w:val="single" w:sz="0" w:space="0" w:color="D3D3D3"/>
              <w:left w:val="single" w:sz="0" w:space="0" w:color="D3D3D3"/>
              <w:bottom w:val="single" w:sz="0" w:space="0" w:color="D3D3D3"/>
              <w:right w:val="single" w:sz="0" w:space="0" w:color="D3D3D3"/>
            </w:tcBorders>
          </w:tcPr>
          <w:p w14:paraId="352E372D" w14:textId="77777777" w:rsidR="00902328" w:rsidRDefault="00902328" w:rsidP="00236114">
            <w:pPr>
              <w:keepNext/>
              <w:spacing w:after="60"/>
              <w:jc w:val="right"/>
              <w:rPr>
                <w:ins w:id="2651" w:author="Haziq Jamil" w:date="2025-03-06T17:08:00Z" w16du:dateUtc="2025-03-06T09:08:00Z"/>
              </w:rPr>
            </w:pPr>
            <w:ins w:id="2652" w:author="Haziq Jamil" w:date="2025-03-06T17:08:00Z" w16du:dateUtc="2025-03-06T09:08:00Z">
              <w:r>
                <w:rPr>
                  <w:rFonts w:ascii="Calibri" w:hAnsi="Calibri"/>
                  <w:sz w:val="20"/>
                </w:rPr>
                <w:t>36.83</w:t>
              </w:r>
            </w:ins>
          </w:p>
        </w:tc>
        <w:tc>
          <w:tcPr>
            <w:tcW w:w="0" w:type="auto"/>
            <w:tcBorders>
              <w:top w:val="single" w:sz="0" w:space="0" w:color="D3D3D3"/>
              <w:left w:val="single" w:sz="0" w:space="0" w:color="D3D3D3"/>
              <w:bottom w:val="single" w:sz="0" w:space="0" w:color="D3D3D3"/>
              <w:right w:val="single" w:sz="0" w:space="0" w:color="D3D3D3"/>
            </w:tcBorders>
          </w:tcPr>
          <w:p w14:paraId="490789BF" w14:textId="77777777" w:rsidR="00902328" w:rsidRDefault="00902328" w:rsidP="00236114">
            <w:pPr>
              <w:keepNext/>
              <w:spacing w:after="60"/>
              <w:jc w:val="right"/>
              <w:rPr>
                <w:ins w:id="2653" w:author="Haziq Jamil" w:date="2025-03-06T17:08:00Z" w16du:dateUtc="2025-03-06T09:08:00Z"/>
              </w:rPr>
            </w:pPr>
            <w:ins w:id="2654" w:author="Haziq Jamil" w:date="2025-03-06T17:08:00Z" w16du:dateUtc="2025-03-06T09:08:00Z">
              <w:r>
                <w:rPr>
                  <w:rFonts w:ascii="Calibri" w:hAnsi="Calibri"/>
                  <w:sz w:val="20"/>
                </w:rPr>
                <w:t>65.97</w:t>
              </w:r>
            </w:ins>
          </w:p>
        </w:tc>
        <w:tc>
          <w:tcPr>
            <w:tcW w:w="0" w:type="auto"/>
            <w:tcBorders>
              <w:top w:val="single" w:sz="0" w:space="0" w:color="D3D3D3"/>
              <w:left w:val="single" w:sz="0" w:space="0" w:color="D3D3D3"/>
              <w:bottom w:val="single" w:sz="0" w:space="0" w:color="D3D3D3"/>
              <w:right w:val="single" w:sz="0" w:space="0" w:color="D3D3D3"/>
            </w:tcBorders>
          </w:tcPr>
          <w:p w14:paraId="413C3A68" w14:textId="77777777" w:rsidR="00902328" w:rsidRDefault="00902328" w:rsidP="00236114">
            <w:pPr>
              <w:keepNext/>
              <w:spacing w:after="60"/>
              <w:jc w:val="right"/>
              <w:rPr>
                <w:ins w:id="2655" w:author="Haziq Jamil" w:date="2025-03-06T17:08:00Z" w16du:dateUtc="2025-03-06T09:08:00Z"/>
              </w:rPr>
            </w:pPr>
            <w:ins w:id="2656" w:author="Haziq Jamil" w:date="2025-03-06T17:08:00Z" w16du:dateUtc="2025-03-06T09:08:00Z">
              <w:r>
                <w:rPr>
                  <w:rFonts w:ascii="Calibri" w:hAnsi="Calibri"/>
                  <w:sz w:val="20"/>
                </w:rPr>
                <w:t>54.61</w:t>
              </w:r>
            </w:ins>
          </w:p>
        </w:tc>
        <w:tc>
          <w:tcPr>
            <w:tcW w:w="0" w:type="auto"/>
            <w:tcBorders>
              <w:top w:val="single" w:sz="0" w:space="0" w:color="D3D3D3"/>
              <w:left w:val="single" w:sz="0" w:space="0" w:color="D3D3D3"/>
              <w:bottom w:val="single" w:sz="0" w:space="0" w:color="D3D3D3"/>
              <w:right w:val="single" w:sz="0" w:space="0" w:color="D3D3D3"/>
            </w:tcBorders>
          </w:tcPr>
          <w:p w14:paraId="3E996F57" w14:textId="77777777" w:rsidR="00902328" w:rsidRDefault="00902328" w:rsidP="00236114">
            <w:pPr>
              <w:keepNext/>
              <w:spacing w:after="60"/>
              <w:jc w:val="right"/>
              <w:rPr>
                <w:ins w:id="2657" w:author="Haziq Jamil" w:date="2025-03-06T17:08:00Z" w16du:dateUtc="2025-03-06T09:08:00Z"/>
              </w:rPr>
            </w:pPr>
            <w:ins w:id="2658" w:author="Haziq Jamil" w:date="2025-03-06T17:08:00Z" w16du:dateUtc="2025-03-06T09:08:00Z">
              <w:r>
                <w:rPr>
                  <w:rFonts w:ascii="Calibri" w:hAnsi="Calibri"/>
                  <w:sz w:val="20"/>
                </w:rPr>
                <w:t>112.78</w:t>
              </w:r>
            </w:ins>
          </w:p>
        </w:tc>
      </w:tr>
      <w:tr w:rsidR="00902328" w14:paraId="17170F37" w14:textId="77777777" w:rsidTr="00236114">
        <w:trPr>
          <w:cantSplit/>
          <w:jc w:val="center"/>
          <w:ins w:id="2659" w:author="Haziq Jamil" w:date="2025-03-06T17:08:00Z" w16du:dateUtc="2025-03-06T09:08:00Z"/>
        </w:trPr>
        <w:tc>
          <w:tcPr>
            <w:tcW w:w="0" w:type="auto"/>
            <w:tcBorders>
              <w:top w:val="single" w:sz="0" w:space="0" w:color="D3D3D3"/>
              <w:left w:val="single" w:sz="0" w:space="0" w:color="D3D3D3"/>
              <w:bottom w:val="single" w:sz="0" w:space="0" w:color="D3D3D3"/>
              <w:right w:val="single" w:sz="0" w:space="0" w:color="D3D3D3"/>
            </w:tcBorders>
          </w:tcPr>
          <w:p w14:paraId="0691C865" w14:textId="77777777" w:rsidR="00902328" w:rsidRDefault="00902328" w:rsidP="00236114">
            <w:pPr>
              <w:keepNext/>
              <w:spacing w:after="60"/>
              <w:rPr>
                <w:ins w:id="2660" w:author="Haziq Jamil" w:date="2025-03-06T17:08:00Z" w16du:dateUtc="2025-03-06T09:08:00Z"/>
              </w:rPr>
            </w:pPr>
            <w:ins w:id="2661" w:author="Haziq Jamil" w:date="2025-03-06T17:08:00Z" w16du:dateUtc="2025-03-06T09:08:00Z">
              <w:r>
                <w:rPr>
                  <w:rFonts w:ascii="Calibri" w:hAnsi="Calibri"/>
                  <w:sz w:val="20"/>
                </w:rPr>
                <w:t>deepseek-r1:14b</w:t>
              </w:r>
            </w:ins>
          </w:p>
        </w:tc>
        <w:tc>
          <w:tcPr>
            <w:tcW w:w="0" w:type="auto"/>
            <w:tcBorders>
              <w:top w:val="single" w:sz="0" w:space="0" w:color="D3D3D3"/>
              <w:left w:val="single" w:sz="0" w:space="0" w:color="D3D3D3"/>
              <w:bottom w:val="single" w:sz="0" w:space="0" w:color="D3D3D3"/>
              <w:right w:val="single" w:sz="0" w:space="0" w:color="D3D3D3"/>
            </w:tcBorders>
          </w:tcPr>
          <w:p w14:paraId="21C18A3C" w14:textId="77777777" w:rsidR="00902328" w:rsidRDefault="00902328" w:rsidP="00236114">
            <w:pPr>
              <w:keepNext/>
              <w:spacing w:after="60"/>
              <w:jc w:val="right"/>
              <w:rPr>
                <w:ins w:id="2662" w:author="Haziq Jamil" w:date="2025-03-06T17:08:00Z" w16du:dateUtc="2025-03-06T09:08:00Z"/>
              </w:rPr>
            </w:pPr>
            <w:ins w:id="2663" w:author="Haziq Jamil" w:date="2025-03-06T17:08:00Z" w16du:dateUtc="2025-03-06T09:08:00Z">
              <w:r>
                <w:rPr>
                  <w:rFonts w:ascii="Calibri" w:hAnsi="Calibri"/>
                  <w:sz w:val="20"/>
                </w:rPr>
                <w:t>40.89</w:t>
              </w:r>
            </w:ins>
          </w:p>
        </w:tc>
        <w:tc>
          <w:tcPr>
            <w:tcW w:w="0" w:type="auto"/>
            <w:tcBorders>
              <w:top w:val="single" w:sz="0" w:space="0" w:color="D3D3D3"/>
              <w:left w:val="single" w:sz="0" w:space="0" w:color="D3D3D3"/>
              <w:bottom w:val="single" w:sz="0" w:space="0" w:color="D3D3D3"/>
              <w:right w:val="single" w:sz="0" w:space="0" w:color="D3D3D3"/>
            </w:tcBorders>
          </w:tcPr>
          <w:p w14:paraId="18E0D479" w14:textId="77777777" w:rsidR="00902328" w:rsidRDefault="00902328" w:rsidP="00236114">
            <w:pPr>
              <w:keepNext/>
              <w:spacing w:after="60"/>
              <w:jc w:val="right"/>
              <w:rPr>
                <w:ins w:id="2664" w:author="Haziq Jamil" w:date="2025-03-06T17:08:00Z" w16du:dateUtc="2025-03-06T09:08:00Z"/>
              </w:rPr>
            </w:pPr>
            <w:ins w:id="2665" w:author="Haziq Jamil" w:date="2025-03-06T17:08:00Z" w16du:dateUtc="2025-03-06T09:08:00Z">
              <w:r>
                <w:rPr>
                  <w:rFonts w:ascii="Calibri" w:hAnsi="Calibri"/>
                  <w:sz w:val="20"/>
                </w:rPr>
                <w:t>117.67</w:t>
              </w:r>
            </w:ins>
          </w:p>
        </w:tc>
        <w:tc>
          <w:tcPr>
            <w:tcW w:w="0" w:type="auto"/>
            <w:tcBorders>
              <w:top w:val="single" w:sz="0" w:space="0" w:color="D3D3D3"/>
              <w:left w:val="single" w:sz="0" w:space="0" w:color="D3D3D3"/>
              <w:bottom w:val="single" w:sz="0" w:space="0" w:color="D3D3D3"/>
              <w:right w:val="single" w:sz="0" w:space="0" w:color="D3D3D3"/>
            </w:tcBorders>
          </w:tcPr>
          <w:p w14:paraId="0443F409" w14:textId="77777777" w:rsidR="00902328" w:rsidRDefault="00902328" w:rsidP="00236114">
            <w:pPr>
              <w:keepNext/>
              <w:spacing w:after="60"/>
              <w:jc w:val="right"/>
              <w:rPr>
                <w:ins w:id="2666" w:author="Haziq Jamil" w:date="2025-03-06T17:08:00Z" w16du:dateUtc="2025-03-06T09:08:00Z"/>
              </w:rPr>
            </w:pPr>
            <w:ins w:id="2667" w:author="Haziq Jamil" w:date="2025-03-06T17:08:00Z" w16du:dateUtc="2025-03-06T09:08:00Z">
              <w:r>
                <w:rPr>
                  <w:rFonts w:ascii="Calibri" w:hAnsi="Calibri"/>
                  <w:sz w:val="20"/>
                </w:rPr>
                <w:t>81.71</w:t>
              </w:r>
            </w:ins>
          </w:p>
        </w:tc>
        <w:tc>
          <w:tcPr>
            <w:tcW w:w="0" w:type="auto"/>
            <w:tcBorders>
              <w:top w:val="single" w:sz="0" w:space="0" w:color="D3D3D3"/>
              <w:left w:val="single" w:sz="0" w:space="0" w:color="D3D3D3"/>
              <w:bottom w:val="single" w:sz="0" w:space="0" w:color="D3D3D3"/>
              <w:right w:val="single" w:sz="0" w:space="0" w:color="D3D3D3"/>
            </w:tcBorders>
          </w:tcPr>
          <w:p w14:paraId="3DF5BB16" w14:textId="77777777" w:rsidR="00902328" w:rsidRDefault="00902328" w:rsidP="00236114">
            <w:pPr>
              <w:keepNext/>
              <w:spacing w:after="60"/>
              <w:jc w:val="right"/>
              <w:rPr>
                <w:ins w:id="2668" w:author="Haziq Jamil" w:date="2025-03-06T17:08:00Z" w16du:dateUtc="2025-03-06T09:08:00Z"/>
              </w:rPr>
            </w:pPr>
            <w:ins w:id="2669" w:author="Haziq Jamil" w:date="2025-03-06T17:08:00Z" w16du:dateUtc="2025-03-06T09:08:00Z">
              <w:r>
                <w:rPr>
                  <w:rFonts w:ascii="Calibri" w:hAnsi="Calibri"/>
                  <w:sz w:val="20"/>
                </w:rPr>
                <w:t>151.20</w:t>
              </w:r>
            </w:ins>
          </w:p>
        </w:tc>
      </w:tr>
      <w:tr w:rsidR="00902328" w14:paraId="2D95EC77" w14:textId="77777777" w:rsidTr="00236114">
        <w:trPr>
          <w:cantSplit/>
          <w:jc w:val="center"/>
          <w:ins w:id="2670" w:author="Haziq Jamil" w:date="2025-03-06T17:08:00Z" w16du:dateUtc="2025-03-06T09:08:00Z"/>
        </w:trPr>
        <w:tc>
          <w:tcPr>
            <w:tcW w:w="0" w:type="auto"/>
            <w:tcBorders>
              <w:top w:val="single" w:sz="0" w:space="0" w:color="D3D3D3"/>
              <w:left w:val="single" w:sz="0" w:space="0" w:color="D3D3D3"/>
              <w:bottom w:val="single" w:sz="0" w:space="0" w:color="D3D3D3"/>
              <w:right w:val="single" w:sz="0" w:space="0" w:color="D3D3D3"/>
            </w:tcBorders>
          </w:tcPr>
          <w:p w14:paraId="6AAF6ABF" w14:textId="77777777" w:rsidR="00902328" w:rsidRDefault="00902328" w:rsidP="00236114">
            <w:pPr>
              <w:keepNext/>
              <w:spacing w:after="60"/>
              <w:rPr>
                <w:ins w:id="2671" w:author="Haziq Jamil" w:date="2025-03-06T17:08:00Z" w16du:dateUtc="2025-03-06T09:08:00Z"/>
              </w:rPr>
            </w:pPr>
            <w:ins w:id="2672" w:author="Haziq Jamil" w:date="2025-03-06T17:08:00Z" w16du:dateUtc="2025-03-06T09:08:00Z">
              <w:r>
                <w:rPr>
                  <w:rFonts w:ascii="Calibri" w:hAnsi="Calibri"/>
                  <w:sz w:val="20"/>
                </w:rPr>
                <w:t>gpt-4o</w:t>
              </w:r>
            </w:ins>
          </w:p>
        </w:tc>
        <w:tc>
          <w:tcPr>
            <w:tcW w:w="0" w:type="auto"/>
            <w:tcBorders>
              <w:top w:val="single" w:sz="0" w:space="0" w:color="D3D3D3"/>
              <w:left w:val="single" w:sz="0" w:space="0" w:color="D3D3D3"/>
              <w:bottom w:val="single" w:sz="0" w:space="0" w:color="D3D3D3"/>
              <w:right w:val="single" w:sz="0" w:space="0" w:color="D3D3D3"/>
            </w:tcBorders>
          </w:tcPr>
          <w:p w14:paraId="669F234F" w14:textId="77777777" w:rsidR="00902328" w:rsidRDefault="00902328" w:rsidP="00236114">
            <w:pPr>
              <w:keepNext/>
              <w:spacing w:after="60"/>
              <w:jc w:val="right"/>
              <w:rPr>
                <w:ins w:id="2673" w:author="Haziq Jamil" w:date="2025-03-06T17:08:00Z" w16du:dateUtc="2025-03-06T09:08:00Z"/>
              </w:rPr>
            </w:pPr>
            <w:ins w:id="2674" w:author="Haziq Jamil" w:date="2025-03-06T17:08:00Z" w16du:dateUtc="2025-03-06T09:08:00Z">
              <w:r>
                <w:rPr>
                  <w:rFonts w:ascii="Calibri" w:hAnsi="Calibri"/>
                  <w:sz w:val="20"/>
                </w:rPr>
                <w:t>1.28</w:t>
              </w:r>
            </w:ins>
          </w:p>
        </w:tc>
        <w:tc>
          <w:tcPr>
            <w:tcW w:w="0" w:type="auto"/>
            <w:tcBorders>
              <w:top w:val="single" w:sz="0" w:space="0" w:color="D3D3D3"/>
              <w:left w:val="single" w:sz="0" w:space="0" w:color="D3D3D3"/>
              <w:bottom w:val="single" w:sz="0" w:space="0" w:color="D3D3D3"/>
              <w:right w:val="single" w:sz="0" w:space="0" w:color="D3D3D3"/>
            </w:tcBorders>
          </w:tcPr>
          <w:p w14:paraId="021A8C8F" w14:textId="77777777" w:rsidR="00902328" w:rsidRDefault="00902328" w:rsidP="00236114">
            <w:pPr>
              <w:keepNext/>
              <w:spacing w:after="60"/>
              <w:jc w:val="right"/>
              <w:rPr>
                <w:ins w:id="2675" w:author="Haziq Jamil" w:date="2025-03-06T17:08:00Z" w16du:dateUtc="2025-03-06T09:08:00Z"/>
              </w:rPr>
            </w:pPr>
            <w:ins w:id="2676" w:author="Haziq Jamil" w:date="2025-03-06T17:08:00Z" w16du:dateUtc="2025-03-06T09:08:00Z">
              <w:r>
                <w:rPr>
                  <w:rFonts w:ascii="Calibri" w:hAnsi="Calibri"/>
                  <w:sz w:val="20"/>
                </w:rPr>
                <w:t>2.46</w:t>
              </w:r>
            </w:ins>
          </w:p>
        </w:tc>
        <w:tc>
          <w:tcPr>
            <w:tcW w:w="0" w:type="auto"/>
            <w:tcBorders>
              <w:top w:val="single" w:sz="0" w:space="0" w:color="D3D3D3"/>
              <w:left w:val="single" w:sz="0" w:space="0" w:color="D3D3D3"/>
              <w:bottom w:val="single" w:sz="0" w:space="0" w:color="D3D3D3"/>
              <w:right w:val="single" w:sz="0" w:space="0" w:color="D3D3D3"/>
            </w:tcBorders>
          </w:tcPr>
          <w:p w14:paraId="4F8EEAEB" w14:textId="77777777" w:rsidR="00902328" w:rsidRDefault="00902328" w:rsidP="00236114">
            <w:pPr>
              <w:keepNext/>
              <w:spacing w:after="60"/>
              <w:jc w:val="right"/>
              <w:rPr>
                <w:ins w:id="2677" w:author="Haziq Jamil" w:date="2025-03-06T17:08:00Z" w16du:dateUtc="2025-03-06T09:08:00Z"/>
              </w:rPr>
            </w:pPr>
            <w:ins w:id="2678" w:author="Haziq Jamil" w:date="2025-03-06T17:08:00Z" w16du:dateUtc="2025-03-06T09:08:00Z">
              <w:r>
                <w:rPr>
                  <w:rFonts w:ascii="Calibri" w:hAnsi="Calibri"/>
                  <w:sz w:val="20"/>
                </w:rPr>
                <w:t>1.73</w:t>
              </w:r>
            </w:ins>
          </w:p>
        </w:tc>
        <w:tc>
          <w:tcPr>
            <w:tcW w:w="0" w:type="auto"/>
            <w:tcBorders>
              <w:top w:val="single" w:sz="0" w:space="0" w:color="D3D3D3"/>
              <w:left w:val="single" w:sz="0" w:space="0" w:color="D3D3D3"/>
              <w:bottom w:val="single" w:sz="0" w:space="0" w:color="D3D3D3"/>
              <w:right w:val="single" w:sz="0" w:space="0" w:color="D3D3D3"/>
            </w:tcBorders>
          </w:tcPr>
          <w:p w14:paraId="38D71037" w14:textId="77777777" w:rsidR="00902328" w:rsidRDefault="00902328" w:rsidP="00236114">
            <w:pPr>
              <w:keepNext/>
              <w:spacing w:after="60"/>
              <w:jc w:val="right"/>
              <w:rPr>
                <w:ins w:id="2679" w:author="Haziq Jamil" w:date="2025-03-06T17:08:00Z" w16du:dateUtc="2025-03-06T09:08:00Z"/>
              </w:rPr>
            </w:pPr>
            <w:ins w:id="2680" w:author="Haziq Jamil" w:date="2025-03-06T17:08:00Z" w16du:dateUtc="2025-03-06T09:08:00Z">
              <w:r>
                <w:rPr>
                  <w:rFonts w:ascii="Calibri" w:hAnsi="Calibri"/>
                  <w:sz w:val="20"/>
                </w:rPr>
                <w:t>5.38</w:t>
              </w:r>
            </w:ins>
          </w:p>
        </w:tc>
      </w:tr>
      <w:tr w:rsidR="00902328" w14:paraId="063E2589" w14:textId="77777777" w:rsidTr="00236114">
        <w:trPr>
          <w:cantSplit/>
          <w:jc w:val="center"/>
          <w:ins w:id="2681" w:author="Haziq Jamil" w:date="2025-03-06T17:08:00Z" w16du:dateUtc="2025-03-06T09:08:00Z"/>
        </w:trPr>
        <w:tc>
          <w:tcPr>
            <w:tcW w:w="0" w:type="auto"/>
            <w:tcBorders>
              <w:top w:val="single" w:sz="0" w:space="0" w:color="D3D3D3"/>
              <w:left w:val="single" w:sz="0" w:space="0" w:color="D3D3D3"/>
              <w:bottom w:val="single" w:sz="0" w:space="0" w:color="D3D3D3"/>
              <w:right w:val="single" w:sz="0" w:space="0" w:color="D3D3D3"/>
            </w:tcBorders>
          </w:tcPr>
          <w:p w14:paraId="6B9D6CF1" w14:textId="77777777" w:rsidR="00902328" w:rsidRDefault="00902328" w:rsidP="00236114">
            <w:pPr>
              <w:keepNext/>
              <w:spacing w:after="60"/>
              <w:rPr>
                <w:ins w:id="2682" w:author="Haziq Jamil" w:date="2025-03-06T17:08:00Z" w16du:dateUtc="2025-03-06T09:08:00Z"/>
              </w:rPr>
            </w:pPr>
            <w:ins w:id="2683" w:author="Haziq Jamil" w:date="2025-03-06T17:08:00Z" w16du:dateUtc="2025-03-06T09:08:00Z">
              <w:r>
                <w:rPr>
                  <w:rFonts w:ascii="Calibri" w:hAnsi="Calibri"/>
                  <w:sz w:val="20"/>
                </w:rPr>
                <w:t>o1-mini</w:t>
              </w:r>
            </w:ins>
          </w:p>
        </w:tc>
        <w:tc>
          <w:tcPr>
            <w:tcW w:w="0" w:type="auto"/>
            <w:tcBorders>
              <w:top w:val="single" w:sz="0" w:space="0" w:color="D3D3D3"/>
              <w:left w:val="single" w:sz="0" w:space="0" w:color="D3D3D3"/>
              <w:bottom w:val="single" w:sz="0" w:space="0" w:color="D3D3D3"/>
              <w:right w:val="single" w:sz="0" w:space="0" w:color="D3D3D3"/>
            </w:tcBorders>
          </w:tcPr>
          <w:p w14:paraId="11693FFB" w14:textId="77777777" w:rsidR="00902328" w:rsidRDefault="00902328" w:rsidP="00236114">
            <w:pPr>
              <w:keepNext/>
              <w:spacing w:after="60"/>
              <w:jc w:val="right"/>
              <w:rPr>
                <w:ins w:id="2684" w:author="Haziq Jamil" w:date="2025-03-06T17:08:00Z" w16du:dateUtc="2025-03-06T09:08:00Z"/>
              </w:rPr>
            </w:pPr>
            <w:ins w:id="2685" w:author="Haziq Jamil" w:date="2025-03-06T17:08:00Z" w16du:dateUtc="2025-03-06T09:08:00Z">
              <w:r>
                <w:rPr>
                  <w:rFonts w:ascii="Calibri" w:hAnsi="Calibri"/>
                  <w:sz w:val="20"/>
                </w:rPr>
                <w:t>5.97</w:t>
              </w:r>
            </w:ins>
          </w:p>
        </w:tc>
        <w:tc>
          <w:tcPr>
            <w:tcW w:w="0" w:type="auto"/>
            <w:tcBorders>
              <w:top w:val="single" w:sz="0" w:space="0" w:color="D3D3D3"/>
              <w:left w:val="single" w:sz="0" w:space="0" w:color="D3D3D3"/>
              <w:bottom w:val="single" w:sz="0" w:space="0" w:color="D3D3D3"/>
              <w:right w:val="single" w:sz="0" w:space="0" w:color="D3D3D3"/>
            </w:tcBorders>
          </w:tcPr>
          <w:p w14:paraId="0DC83F5A" w14:textId="77777777" w:rsidR="00902328" w:rsidRDefault="00902328" w:rsidP="00236114">
            <w:pPr>
              <w:keepNext/>
              <w:spacing w:after="60"/>
              <w:jc w:val="right"/>
              <w:rPr>
                <w:ins w:id="2686" w:author="Haziq Jamil" w:date="2025-03-06T17:08:00Z" w16du:dateUtc="2025-03-06T09:08:00Z"/>
              </w:rPr>
            </w:pPr>
            <w:ins w:id="2687" w:author="Haziq Jamil" w:date="2025-03-06T17:08:00Z" w16du:dateUtc="2025-03-06T09:08:00Z">
              <w:r>
                <w:rPr>
                  <w:rFonts w:ascii="Calibri" w:hAnsi="Calibri"/>
                  <w:sz w:val="20"/>
                </w:rPr>
                <w:t>7.95</w:t>
              </w:r>
            </w:ins>
          </w:p>
        </w:tc>
        <w:tc>
          <w:tcPr>
            <w:tcW w:w="0" w:type="auto"/>
            <w:tcBorders>
              <w:top w:val="single" w:sz="0" w:space="0" w:color="D3D3D3"/>
              <w:left w:val="single" w:sz="0" w:space="0" w:color="D3D3D3"/>
              <w:bottom w:val="single" w:sz="0" w:space="0" w:color="D3D3D3"/>
              <w:right w:val="single" w:sz="0" w:space="0" w:color="D3D3D3"/>
            </w:tcBorders>
          </w:tcPr>
          <w:p w14:paraId="563317E4" w14:textId="77777777" w:rsidR="00902328" w:rsidRDefault="00902328" w:rsidP="00236114">
            <w:pPr>
              <w:keepNext/>
              <w:spacing w:after="60"/>
              <w:jc w:val="right"/>
              <w:rPr>
                <w:ins w:id="2688" w:author="Haziq Jamil" w:date="2025-03-06T17:08:00Z" w16du:dateUtc="2025-03-06T09:08:00Z"/>
              </w:rPr>
            </w:pPr>
            <w:ins w:id="2689" w:author="Haziq Jamil" w:date="2025-03-06T17:08:00Z" w16du:dateUtc="2025-03-06T09:08:00Z">
              <w:r>
                <w:rPr>
                  <w:rFonts w:ascii="Calibri" w:hAnsi="Calibri"/>
                  <w:sz w:val="20"/>
                </w:rPr>
                <w:t>7.51</w:t>
              </w:r>
            </w:ins>
          </w:p>
        </w:tc>
        <w:tc>
          <w:tcPr>
            <w:tcW w:w="0" w:type="auto"/>
            <w:tcBorders>
              <w:top w:val="single" w:sz="0" w:space="0" w:color="D3D3D3"/>
              <w:left w:val="single" w:sz="0" w:space="0" w:color="D3D3D3"/>
              <w:bottom w:val="single" w:sz="0" w:space="0" w:color="D3D3D3"/>
              <w:right w:val="single" w:sz="0" w:space="0" w:color="D3D3D3"/>
            </w:tcBorders>
          </w:tcPr>
          <w:p w14:paraId="01286883" w14:textId="77777777" w:rsidR="00902328" w:rsidRDefault="00902328" w:rsidP="00236114">
            <w:pPr>
              <w:keepNext/>
              <w:spacing w:after="60"/>
              <w:jc w:val="right"/>
              <w:rPr>
                <w:ins w:id="2690" w:author="Haziq Jamil" w:date="2025-03-06T17:08:00Z" w16du:dateUtc="2025-03-06T09:08:00Z"/>
              </w:rPr>
            </w:pPr>
            <w:ins w:id="2691" w:author="Haziq Jamil" w:date="2025-03-06T17:08:00Z" w16du:dateUtc="2025-03-06T09:08:00Z">
              <w:r>
                <w:rPr>
                  <w:rFonts w:ascii="Calibri" w:hAnsi="Calibri"/>
                  <w:sz w:val="20"/>
                </w:rPr>
                <w:t>9.94</w:t>
              </w:r>
            </w:ins>
          </w:p>
        </w:tc>
      </w:tr>
    </w:tbl>
    <w:p w14:paraId="556A2196" w14:textId="3019A8BB" w:rsidR="00636BDC" w:rsidRPr="007673DC" w:rsidRDefault="00636BDC" w:rsidP="00FD370E">
      <w:pPr>
        <w:rPr>
          <w:i/>
          <w:iCs/>
          <w:color w:val="4472C4" w:themeColor="accent1"/>
        </w:rPr>
      </w:pPr>
    </w:p>
    <w:sectPr w:rsidR="00636BDC" w:rsidRPr="007673DC" w:rsidSect="000E7DE2">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8D79E" w14:textId="77777777" w:rsidR="00E029FB" w:rsidRDefault="00E029FB" w:rsidP="00456D6E">
      <w:pPr>
        <w:spacing w:after="0" w:line="240" w:lineRule="auto"/>
      </w:pPr>
      <w:r>
        <w:separator/>
      </w:r>
    </w:p>
  </w:endnote>
  <w:endnote w:type="continuationSeparator" w:id="0">
    <w:p w14:paraId="0F9BF84C" w14:textId="77777777" w:rsidR="00E029FB" w:rsidRDefault="00E029FB" w:rsidP="00456D6E">
      <w:pPr>
        <w:spacing w:after="0" w:line="240" w:lineRule="auto"/>
      </w:pPr>
      <w:r>
        <w:continuationSeparator/>
      </w:r>
    </w:p>
  </w:endnote>
  <w:endnote w:type="continuationNotice" w:id="1">
    <w:p w14:paraId="784C13B1" w14:textId="77777777" w:rsidR="00E029FB" w:rsidRDefault="00E029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24115"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EE93C"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85880" w14:textId="77777777" w:rsidR="0046759E" w:rsidRDefault="004675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C6318" w14:textId="77777777" w:rsidR="0046759E" w:rsidRDefault="004675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0A722" w14:textId="77777777" w:rsidR="0046759E" w:rsidRDefault="0046759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0C503" w14:textId="77777777" w:rsidR="0046759E" w:rsidRDefault="00467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69DC4A" w14:textId="77777777" w:rsidR="00E029FB" w:rsidRDefault="00E029FB" w:rsidP="00456D6E">
      <w:pPr>
        <w:spacing w:after="0" w:line="240" w:lineRule="auto"/>
      </w:pPr>
      <w:r>
        <w:separator/>
      </w:r>
    </w:p>
  </w:footnote>
  <w:footnote w:type="continuationSeparator" w:id="0">
    <w:p w14:paraId="02F8CBE4" w14:textId="77777777" w:rsidR="00E029FB" w:rsidRDefault="00E029FB" w:rsidP="00456D6E">
      <w:pPr>
        <w:spacing w:after="0" w:line="240" w:lineRule="auto"/>
      </w:pPr>
      <w:r>
        <w:continuationSeparator/>
      </w:r>
    </w:p>
  </w:footnote>
  <w:footnote w:type="continuationNotice" w:id="1">
    <w:p w14:paraId="6777B473" w14:textId="77777777" w:rsidR="00E029FB" w:rsidRDefault="00E029FB">
      <w:pPr>
        <w:spacing w:after="0" w:line="240" w:lineRule="auto"/>
      </w:pPr>
    </w:p>
  </w:footnote>
  <w:footnote w:id="2">
    <w:p w14:paraId="7845B0A9" w14:textId="77777777" w:rsidR="004B2832" w:rsidRDefault="004B2832" w:rsidP="004B2832">
      <w:r>
        <w:footnoteRef/>
      </w:r>
      <w:r>
        <w:t xml:space="preserve"> </w:t>
      </w:r>
      <w:hyperlink r:id="rId1">
        <w:r>
          <w:rPr>
            <w:rStyle w:val="Hyperlink"/>
          </w:rPr>
          <w:t>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950FA"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C828A" w14:textId="77777777" w:rsidR="002F6F37" w:rsidRDefault="00B34910">
    <w:pPr>
      <w:pStyle w:val="Header"/>
      <w:rPr>
        <w:sz w:val="28"/>
        <w:szCs w:val="28"/>
      </w:rPr>
    </w:pPr>
    <w:r>
      <w:rPr>
        <w:noProof/>
        <w:sz w:val="28"/>
        <w:szCs w:val="28"/>
      </w:rPr>
      <w:drawing>
        <wp:inline distT="0" distB="0" distL="0" distR="0" wp14:anchorId="2170CDB7" wp14:editId="7F90BAD2">
          <wp:extent cx="5731510" cy="799465"/>
          <wp:effectExtent l="0" t="0" r="2540" b="635"/>
          <wp:docPr id="1978039048"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18B8A773"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FE316" w14:textId="77777777" w:rsidR="0046759E" w:rsidRDefault="004675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8EE8" w14:textId="77777777" w:rsidR="0046759E" w:rsidRDefault="0046759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1532867750"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98DF3" w14:textId="77777777" w:rsidR="0046759E" w:rsidRDefault="00467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90C942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0B4B04"/>
    <w:multiLevelType w:val="hybridMultilevel"/>
    <w:tmpl w:val="42A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913D5"/>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B62593D"/>
    <w:multiLevelType w:val="hybridMultilevel"/>
    <w:tmpl w:val="6E5AED30"/>
    <w:lvl w:ilvl="0" w:tplc="F89C2596">
      <w:start w:val="1"/>
      <w:numFmt w:val="bullet"/>
      <w:lvlText w:val=""/>
      <w:lvlJc w:val="left"/>
      <w:pPr>
        <w:ind w:left="720" w:hanging="360"/>
      </w:pPr>
      <w:rPr>
        <w:rFonts w:ascii="Symbol" w:hAnsi="Symbol"/>
      </w:rPr>
    </w:lvl>
    <w:lvl w:ilvl="1" w:tplc="5AA4C030">
      <w:start w:val="1"/>
      <w:numFmt w:val="bullet"/>
      <w:lvlText w:val=""/>
      <w:lvlJc w:val="left"/>
      <w:pPr>
        <w:ind w:left="720" w:hanging="360"/>
      </w:pPr>
      <w:rPr>
        <w:rFonts w:ascii="Symbol" w:hAnsi="Symbol"/>
      </w:rPr>
    </w:lvl>
    <w:lvl w:ilvl="2" w:tplc="690C4EAE">
      <w:start w:val="1"/>
      <w:numFmt w:val="bullet"/>
      <w:lvlText w:val=""/>
      <w:lvlJc w:val="left"/>
      <w:pPr>
        <w:ind w:left="720" w:hanging="360"/>
      </w:pPr>
      <w:rPr>
        <w:rFonts w:ascii="Symbol" w:hAnsi="Symbol"/>
      </w:rPr>
    </w:lvl>
    <w:lvl w:ilvl="3" w:tplc="ECC62430">
      <w:start w:val="1"/>
      <w:numFmt w:val="bullet"/>
      <w:lvlText w:val=""/>
      <w:lvlJc w:val="left"/>
      <w:pPr>
        <w:ind w:left="720" w:hanging="360"/>
      </w:pPr>
      <w:rPr>
        <w:rFonts w:ascii="Symbol" w:hAnsi="Symbol"/>
      </w:rPr>
    </w:lvl>
    <w:lvl w:ilvl="4" w:tplc="BCD851F0">
      <w:start w:val="1"/>
      <w:numFmt w:val="bullet"/>
      <w:lvlText w:val=""/>
      <w:lvlJc w:val="left"/>
      <w:pPr>
        <w:ind w:left="720" w:hanging="360"/>
      </w:pPr>
      <w:rPr>
        <w:rFonts w:ascii="Symbol" w:hAnsi="Symbol"/>
      </w:rPr>
    </w:lvl>
    <w:lvl w:ilvl="5" w:tplc="BE2AFB66">
      <w:start w:val="1"/>
      <w:numFmt w:val="bullet"/>
      <w:lvlText w:val=""/>
      <w:lvlJc w:val="left"/>
      <w:pPr>
        <w:ind w:left="720" w:hanging="360"/>
      </w:pPr>
      <w:rPr>
        <w:rFonts w:ascii="Symbol" w:hAnsi="Symbol"/>
      </w:rPr>
    </w:lvl>
    <w:lvl w:ilvl="6" w:tplc="46348A88">
      <w:start w:val="1"/>
      <w:numFmt w:val="bullet"/>
      <w:lvlText w:val=""/>
      <w:lvlJc w:val="left"/>
      <w:pPr>
        <w:ind w:left="720" w:hanging="360"/>
      </w:pPr>
      <w:rPr>
        <w:rFonts w:ascii="Symbol" w:hAnsi="Symbol"/>
      </w:rPr>
    </w:lvl>
    <w:lvl w:ilvl="7" w:tplc="137A885C">
      <w:start w:val="1"/>
      <w:numFmt w:val="bullet"/>
      <w:lvlText w:val=""/>
      <w:lvlJc w:val="left"/>
      <w:pPr>
        <w:ind w:left="720" w:hanging="360"/>
      </w:pPr>
      <w:rPr>
        <w:rFonts w:ascii="Symbol" w:hAnsi="Symbol"/>
      </w:rPr>
    </w:lvl>
    <w:lvl w:ilvl="8" w:tplc="ABC8A7FE">
      <w:start w:val="1"/>
      <w:numFmt w:val="bullet"/>
      <w:lvlText w:val=""/>
      <w:lvlJc w:val="left"/>
      <w:pPr>
        <w:ind w:left="720" w:hanging="360"/>
      </w:pPr>
      <w:rPr>
        <w:rFonts w:ascii="Symbol" w:hAnsi="Symbol"/>
      </w:rPr>
    </w:lvl>
  </w:abstractNum>
  <w:abstractNum w:abstractNumId="5" w15:restartNumberingAfterBreak="0">
    <w:nsid w:val="49B74320"/>
    <w:multiLevelType w:val="hybridMultilevel"/>
    <w:tmpl w:val="C018DB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B35688E"/>
    <w:multiLevelType w:val="hybridMultilevel"/>
    <w:tmpl w:val="4184B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4628D"/>
    <w:multiLevelType w:val="hybridMultilevel"/>
    <w:tmpl w:val="CBBED938"/>
    <w:lvl w:ilvl="0" w:tplc="34FAE5DC">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DC572BF"/>
    <w:multiLevelType w:val="hybridMultilevel"/>
    <w:tmpl w:val="553AFE78"/>
    <w:lvl w:ilvl="0" w:tplc="2A16E6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9624040">
    <w:abstractNumId w:val="7"/>
  </w:num>
  <w:num w:numId="2" w16cid:durableId="480266948">
    <w:abstractNumId w:val="4"/>
  </w:num>
  <w:num w:numId="3" w16cid:durableId="1641032114">
    <w:abstractNumId w:val="6"/>
  </w:num>
  <w:num w:numId="4" w16cid:durableId="1192458351">
    <w:abstractNumId w:val="8"/>
  </w:num>
  <w:num w:numId="5" w16cid:durableId="1985308651">
    <w:abstractNumId w:val="5"/>
  </w:num>
  <w:num w:numId="6" w16cid:durableId="704520080">
    <w:abstractNumId w:val="9"/>
  </w:num>
  <w:num w:numId="7" w16cid:durableId="129131156">
    <w:abstractNumId w:val="2"/>
  </w:num>
  <w:num w:numId="8" w16cid:durableId="931359415">
    <w:abstractNumId w:val="0"/>
  </w:num>
  <w:num w:numId="9" w16cid:durableId="1685742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65941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17E92"/>
    <w:rsid w:val="00033C29"/>
    <w:rsid w:val="00034C76"/>
    <w:rsid w:val="00036A5D"/>
    <w:rsid w:val="00042EFD"/>
    <w:rsid w:val="0005078B"/>
    <w:rsid w:val="0005323B"/>
    <w:rsid w:val="00054D08"/>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20BB"/>
    <w:rsid w:val="000C2E6A"/>
    <w:rsid w:val="000C46C7"/>
    <w:rsid w:val="000C57C1"/>
    <w:rsid w:val="000D291F"/>
    <w:rsid w:val="000D3664"/>
    <w:rsid w:val="000D384F"/>
    <w:rsid w:val="000E32B9"/>
    <w:rsid w:val="000E7DE2"/>
    <w:rsid w:val="000F0694"/>
    <w:rsid w:val="000F3CF9"/>
    <w:rsid w:val="00100648"/>
    <w:rsid w:val="0010647F"/>
    <w:rsid w:val="00107A96"/>
    <w:rsid w:val="001124E8"/>
    <w:rsid w:val="001125DA"/>
    <w:rsid w:val="0011392F"/>
    <w:rsid w:val="00120E29"/>
    <w:rsid w:val="00135DA2"/>
    <w:rsid w:val="00136DF4"/>
    <w:rsid w:val="0014083D"/>
    <w:rsid w:val="001439C9"/>
    <w:rsid w:val="00145EDF"/>
    <w:rsid w:val="00147B02"/>
    <w:rsid w:val="00147BC8"/>
    <w:rsid w:val="001512C6"/>
    <w:rsid w:val="00153532"/>
    <w:rsid w:val="001546B2"/>
    <w:rsid w:val="00161B0E"/>
    <w:rsid w:val="00164970"/>
    <w:rsid w:val="00165291"/>
    <w:rsid w:val="00170084"/>
    <w:rsid w:val="001719B2"/>
    <w:rsid w:val="0017290E"/>
    <w:rsid w:val="0017385C"/>
    <w:rsid w:val="00181C88"/>
    <w:rsid w:val="00182774"/>
    <w:rsid w:val="001837E6"/>
    <w:rsid w:val="00187A2B"/>
    <w:rsid w:val="0019002D"/>
    <w:rsid w:val="001931E4"/>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1F16C2"/>
    <w:rsid w:val="002001E8"/>
    <w:rsid w:val="00211B0C"/>
    <w:rsid w:val="00214042"/>
    <w:rsid w:val="002177C1"/>
    <w:rsid w:val="0023163B"/>
    <w:rsid w:val="00235CD6"/>
    <w:rsid w:val="0024080A"/>
    <w:rsid w:val="002418DC"/>
    <w:rsid w:val="00243685"/>
    <w:rsid w:val="002522A8"/>
    <w:rsid w:val="0025240C"/>
    <w:rsid w:val="002579D7"/>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073B9"/>
    <w:rsid w:val="003106A3"/>
    <w:rsid w:val="00311D7D"/>
    <w:rsid w:val="0031239D"/>
    <w:rsid w:val="00315860"/>
    <w:rsid w:val="00325A0A"/>
    <w:rsid w:val="0033600F"/>
    <w:rsid w:val="00337F4B"/>
    <w:rsid w:val="003507B3"/>
    <w:rsid w:val="003509C6"/>
    <w:rsid w:val="00362F3B"/>
    <w:rsid w:val="003630D6"/>
    <w:rsid w:val="003649EC"/>
    <w:rsid w:val="00364DA7"/>
    <w:rsid w:val="00365A2E"/>
    <w:rsid w:val="00370CD8"/>
    <w:rsid w:val="0037122D"/>
    <w:rsid w:val="003719D1"/>
    <w:rsid w:val="0037216F"/>
    <w:rsid w:val="003753AC"/>
    <w:rsid w:val="00381DED"/>
    <w:rsid w:val="00392364"/>
    <w:rsid w:val="00395241"/>
    <w:rsid w:val="003964BC"/>
    <w:rsid w:val="00397E01"/>
    <w:rsid w:val="003A6C57"/>
    <w:rsid w:val="003B01AA"/>
    <w:rsid w:val="003B0ABC"/>
    <w:rsid w:val="003B353C"/>
    <w:rsid w:val="003C0056"/>
    <w:rsid w:val="003D2D07"/>
    <w:rsid w:val="003D3951"/>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5B1"/>
    <w:rsid w:val="00471CB5"/>
    <w:rsid w:val="00474C2D"/>
    <w:rsid w:val="00476669"/>
    <w:rsid w:val="00484284"/>
    <w:rsid w:val="004931E3"/>
    <w:rsid w:val="00495549"/>
    <w:rsid w:val="00497477"/>
    <w:rsid w:val="004A0B32"/>
    <w:rsid w:val="004A2767"/>
    <w:rsid w:val="004A414E"/>
    <w:rsid w:val="004B2832"/>
    <w:rsid w:val="004B3A8B"/>
    <w:rsid w:val="004B3C7A"/>
    <w:rsid w:val="004B4BEB"/>
    <w:rsid w:val="004B7138"/>
    <w:rsid w:val="004C0D54"/>
    <w:rsid w:val="004C1A82"/>
    <w:rsid w:val="004C4220"/>
    <w:rsid w:val="004C7A28"/>
    <w:rsid w:val="004D0588"/>
    <w:rsid w:val="004E1E3C"/>
    <w:rsid w:val="005033B8"/>
    <w:rsid w:val="005041FB"/>
    <w:rsid w:val="00510766"/>
    <w:rsid w:val="0052130D"/>
    <w:rsid w:val="00522893"/>
    <w:rsid w:val="00537DEE"/>
    <w:rsid w:val="0054235F"/>
    <w:rsid w:val="00542754"/>
    <w:rsid w:val="0054746B"/>
    <w:rsid w:val="0055730F"/>
    <w:rsid w:val="00587129"/>
    <w:rsid w:val="00597B36"/>
    <w:rsid w:val="005A51A7"/>
    <w:rsid w:val="005B3167"/>
    <w:rsid w:val="005B318B"/>
    <w:rsid w:val="005B3DD0"/>
    <w:rsid w:val="005B401A"/>
    <w:rsid w:val="005B4A1B"/>
    <w:rsid w:val="005C0C34"/>
    <w:rsid w:val="005C556D"/>
    <w:rsid w:val="005E0989"/>
    <w:rsid w:val="005E575D"/>
    <w:rsid w:val="005E6B52"/>
    <w:rsid w:val="005E7937"/>
    <w:rsid w:val="005E7A8D"/>
    <w:rsid w:val="005F2FBA"/>
    <w:rsid w:val="00600E8A"/>
    <w:rsid w:val="00603F10"/>
    <w:rsid w:val="006102CE"/>
    <w:rsid w:val="00612CFB"/>
    <w:rsid w:val="0062708D"/>
    <w:rsid w:val="00636BDC"/>
    <w:rsid w:val="00641CD4"/>
    <w:rsid w:val="00643A55"/>
    <w:rsid w:val="006469CF"/>
    <w:rsid w:val="00647BE8"/>
    <w:rsid w:val="006545ED"/>
    <w:rsid w:val="00656270"/>
    <w:rsid w:val="00662AA3"/>
    <w:rsid w:val="00662C1B"/>
    <w:rsid w:val="00663EA6"/>
    <w:rsid w:val="00665FDB"/>
    <w:rsid w:val="00667202"/>
    <w:rsid w:val="0067219F"/>
    <w:rsid w:val="006755B5"/>
    <w:rsid w:val="0068468D"/>
    <w:rsid w:val="0068516C"/>
    <w:rsid w:val="0069203F"/>
    <w:rsid w:val="006A0C63"/>
    <w:rsid w:val="006A6064"/>
    <w:rsid w:val="006B0483"/>
    <w:rsid w:val="006B0B3F"/>
    <w:rsid w:val="006B1C33"/>
    <w:rsid w:val="006B3B3D"/>
    <w:rsid w:val="006B4A22"/>
    <w:rsid w:val="006B7D6A"/>
    <w:rsid w:val="006C4791"/>
    <w:rsid w:val="006C69B0"/>
    <w:rsid w:val="006E0A50"/>
    <w:rsid w:val="006E2F5D"/>
    <w:rsid w:val="006F1271"/>
    <w:rsid w:val="006F3526"/>
    <w:rsid w:val="0070302E"/>
    <w:rsid w:val="007125C9"/>
    <w:rsid w:val="00716451"/>
    <w:rsid w:val="007243D2"/>
    <w:rsid w:val="00725FDF"/>
    <w:rsid w:val="00727E7C"/>
    <w:rsid w:val="00737456"/>
    <w:rsid w:val="007467B4"/>
    <w:rsid w:val="0075424E"/>
    <w:rsid w:val="00757F48"/>
    <w:rsid w:val="00760887"/>
    <w:rsid w:val="007632B5"/>
    <w:rsid w:val="007673DC"/>
    <w:rsid w:val="007808E8"/>
    <w:rsid w:val="007816B2"/>
    <w:rsid w:val="007819B2"/>
    <w:rsid w:val="00783424"/>
    <w:rsid w:val="007835EC"/>
    <w:rsid w:val="00791813"/>
    <w:rsid w:val="0079526E"/>
    <w:rsid w:val="007A0FCC"/>
    <w:rsid w:val="007A4AA0"/>
    <w:rsid w:val="007B04C9"/>
    <w:rsid w:val="007B0980"/>
    <w:rsid w:val="007B129D"/>
    <w:rsid w:val="007B4D66"/>
    <w:rsid w:val="007C0C8B"/>
    <w:rsid w:val="007C6496"/>
    <w:rsid w:val="007C7543"/>
    <w:rsid w:val="007D0721"/>
    <w:rsid w:val="007D16C2"/>
    <w:rsid w:val="007D1D3E"/>
    <w:rsid w:val="007D3C46"/>
    <w:rsid w:val="007E1C48"/>
    <w:rsid w:val="007E2BEC"/>
    <w:rsid w:val="007E5D40"/>
    <w:rsid w:val="007E6659"/>
    <w:rsid w:val="007F54B8"/>
    <w:rsid w:val="008048E7"/>
    <w:rsid w:val="00805245"/>
    <w:rsid w:val="00806532"/>
    <w:rsid w:val="00810FFA"/>
    <w:rsid w:val="00811419"/>
    <w:rsid w:val="0081511A"/>
    <w:rsid w:val="008152E1"/>
    <w:rsid w:val="008277FE"/>
    <w:rsid w:val="00836EF0"/>
    <w:rsid w:val="00843B7B"/>
    <w:rsid w:val="00844652"/>
    <w:rsid w:val="00844B8B"/>
    <w:rsid w:val="00850E96"/>
    <w:rsid w:val="00852716"/>
    <w:rsid w:val="00876B54"/>
    <w:rsid w:val="00876CC4"/>
    <w:rsid w:val="008808B1"/>
    <w:rsid w:val="0088135F"/>
    <w:rsid w:val="00881CB4"/>
    <w:rsid w:val="00883365"/>
    <w:rsid w:val="0088414C"/>
    <w:rsid w:val="00887F2C"/>
    <w:rsid w:val="00891318"/>
    <w:rsid w:val="00897043"/>
    <w:rsid w:val="008A195B"/>
    <w:rsid w:val="008A1CCF"/>
    <w:rsid w:val="008A339F"/>
    <w:rsid w:val="008A68BA"/>
    <w:rsid w:val="008A7685"/>
    <w:rsid w:val="008C1C4D"/>
    <w:rsid w:val="008C455B"/>
    <w:rsid w:val="008C4772"/>
    <w:rsid w:val="008D383B"/>
    <w:rsid w:val="008D6567"/>
    <w:rsid w:val="008F47C6"/>
    <w:rsid w:val="00902328"/>
    <w:rsid w:val="009069AD"/>
    <w:rsid w:val="00907752"/>
    <w:rsid w:val="00910A68"/>
    <w:rsid w:val="009120A6"/>
    <w:rsid w:val="009166EF"/>
    <w:rsid w:val="00917D79"/>
    <w:rsid w:val="009219D2"/>
    <w:rsid w:val="0093536E"/>
    <w:rsid w:val="009359AC"/>
    <w:rsid w:val="009371FD"/>
    <w:rsid w:val="009376C9"/>
    <w:rsid w:val="00946AED"/>
    <w:rsid w:val="0094793B"/>
    <w:rsid w:val="00951258"/>
    <w:rsid w:val="00951CD2"/>
    <w:rsid w:val="00961171"/>
    <w:rsid w:val="0096246B"/>
    <w:rsid w:val="00966245"/>
    <w:rsid w:val="009740DD"/>
    <w:rsid w:val="00974373"/>
    <w:rsid w:val="009807BD"/>
    <w:rsid w:val="00985E9C"/>
    <w:rsid w:val="0098689F"/>
    <w:rsid w:val="00990A4F"/>
    <w:rsid w:val="009A049E"/>
    <w:rsid w:val="009A27B2"/>
    <w:rsid w:val="009A2A38"/>
    <w:rsid w:val="009A34EF"/>
    <w:rsid w:val="009A3674"/>
    <w:rsid w:val="009B26AC"/>
    <w:rsid w:val="009B5B4F"/>
    <w:rsid w:val="009B62E4"/>
    <w:rsid w:val="009B6494"/>
    <w:rsid w:val="009B7349"/>
    <w:rsid w:val="009C1A0D"/>
    <w:rsid w:val="009C2CC7"/>
    <w:rsid w:val="009C7ABF"/>
    <w:rsid w:val="009D4793"/>
    <w:rsid w:val="009D5F00"/>
    <w:rsid w:val="009D6468"/>
    <w:rsid w:val="009E47FD"/>
    <w:rsid w:val="009F1452"/>
    <w:rsid w:val="009F157E"/>
    <w:rsid w:val="00A02BF5"/>
    <w:rsid w:val="00A037B4"/>
    <w:rsid w:val="00A10C86"/>
    <w:rsid w:val="00A11D83"/>
    <w:rsid w:val="00A12387"/>
    <w:rsid w:val="00A21A64"/>
    <w:rsid w:val="00A3674E"/>
    <w:rsid w:val="00A37A2A"/>
    <w:rsid w:val="00A46D04"/>
    <w:rsid w:val="00A51232"/>
    <w:rsid w:val="00A563DC"/>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B6646"/>
    <w:rsid w:val="00AC17B1"/>
    <w:rsid w:val="00AD2E2A"/>
    <w:rsid w:val="00AE0F5A"/>
    <w:rsid w:val="00AE1348"/>
    <w:rsid w:val="00AE2331"/>
    <w:rsid w:val="00AF06BD"/>
    <w:rsid w:val="00AF32B6"/>
    <w:rsid w:val="00AF441F"/>
    <w:rsid w:val="00AF5025"/>
    <w:rsid w:val="00AF5D54"/>
    <w:rsid w:val="00AF7FA8"/>
    <w:rsid w:val="00B01642"/>
    <w:rsid w:val="00B03B9C"/>
    <w:rsid w:val="00B04630"/>
    <w:rsid w:val="00B0603F"/>
    <w:rsid w:val="00B116F3"/>
    <w:rsid w:val="00B12182"/>
    <w:rsid w:val="00B12DB6"/>
    <w:rsid w:val="00B161D0"/>
    <w:rsid w:val="00B221C1"/>
    <w:rsid w:val="00B22EB4"/>
    <w:rsid w:val="00B25D5B"/>
    <w:rsid w:val="00B32623"/>
    <w:rsid w:val="00B34910"/>
    <w:rsid w:val="00B36C18"/>
    <w:rsid w:val="00B40BC0"/>
    <w:rsid w:val="00B41997"/>
    <w:rsid w:val="00B45370"/>
    <w:rsid w:val="00B543AC"/>
    <w:rsid w:val="00B54F97"/>
    <w:rsid w:val="00B57A54"/>
    <w:rsid w:val="00B64D86"/>
    <w:rsid w:val="00B66AB6"/>
    <w:rsid w:val="00B6733F"/>
    <w:rsid w:val="00B753D1"/>
    <w:rsid w:val="00B76F2E"/>
    <w:rsid w:val="00B77DC6"/>
    <w:rsid w:val="00B81459"/>
    <w:rsid w:val="00B82AD6"/>
    <w:rsid w:val="00B93C1D"/>
    <w:rsid w:val="00B9481E"/>
    <w:rsid w:val="00B94E19"/>
    <w:rsid w:val="00B95456"/>
    <w:rsid w:val="00BA0C0C"/>
    <w:rsid w:val="00BA35BA"/>
    <w:rsid w:val="00BA4590"/>
    <w:rsid w:val="00BB7013"/>
    <w:rsid w:val="00BC3482"/>
    <w:rsid w:val="00BC58A6"/>
    <w:rsid w:val="00BC70CA"/>
    <w:rsid w:val="00BD1C72"/>
    <w:rsid w:val="00BE0039"/>
    <w:rsid w:val="00BE0C69"/>
    <w:rsid w:val="00BE22B1"/>
    <w:rsid w:val="00BE432D"/>
    <w:rsid w:val="00BE56AD"/>
    <w:rsid w:val="00BF44A6"/>
    <w:rsid w:val="00C019FE"/>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53AEB"/>
    <w:rsid w:val="00C5528A"/>
    <w:rsid w:val="00C657DC"/>
    <w:rsid w:val="00C80110"/>
    <w:rsid w:val="00C850EC"/>
    <w:rsid w:val="00C87749"/>
    <w:rsid w:val="00C92030"/>
    <w:rsid w:val="00CA54A1"/>
    <w:rsid w:val="00CB2801"/>
    <w:rsid w:val="00CC3E1B"/>
    <w:rsid w:val="00CD1E35"/>
    <w:rsid w:val="00CD47E2"/>
    <w:rsid w:val="00CE0746"/>
    <w:rsid w:val="00CE2F32"/>
    <w:rsid w:val="00CE396B"/>
    <w:rsid w:val="00CF1000"/>
    <w:rsid w:val="00CF1146"/>
    <w:rsid w:val="00CF1D4C"/>
    <w:rsid w:val="00D00B60"/>
    <w:rsid w:val="00D012DB"/>
    <w:rsid w:val="00D05CF8"/>
    <w:rsid w:val="00D12041"/>
    <w:rsid w:val="00D14C07"/>
    <w:rsid w:val="00D26C75"/>
    <w:rsid w:val="00D31B26"/>
    <w:rsid w:val="00D347AB"/>
    <w:rsid w:val="00D354E6"/>
    <w:rsid w:val="00D42393"/>
    <w:rsid w:val="00D42E33"/>
    <w:rsid w:val="00D4344B"/>
    <w:rsid w:val="00D4609B"/>
    <w:rsid w:val="00D5099E"/>
    <w:rsid w:val="00D51943"/>
    <w:rsid w:val="00D5304D"/>
    <w:rsid w:val="00D54F95"/>
    <w:rsid w:val="00D57FEA"/>
    <w:rsid w:val="00D61005"/>
    <w:rsid w:val="00D6729A"/>
    <w:rsid w:val="00D71703"/>
    <w:rsid w:val="00D736E7"/>
    <w:rsid w:val="00D748C2"/>
    <w:rsid w:val="00D77C12"/>
    <w:rsid w:val="00D801AF"/>
    <w:rsid w:val="00D93A5D"/>
    <w:rsid w:val="00DA33AF"/>
    <w:rsid w:val="00DA49AD"/>
    <w:rsid w:val="00DA4B94"/>
    <w:rsid w:val="00DA54E6"/>
    <w:rsid w:val="00DB12E7"/>
    <w:rsid w:val="00DB39E7"/>
    <w:rsid w:val="00DB4638"/>
    <w:rsid w:val="00DB7E80"/>
    <w:rsid w:val="00DC270E"/>
    <w:rsid w:val="00DC549D"/>
    <w:rsid w:val="00DD6585"/>
    <w:rsid w:val="00DE0167"/>
    <w:rsid w:val="00DE0E07"/>
    <w:rsid w:val="00DE54E5"/>
    <w:rsid w:val="00DF4C0E"/>
    <w:rsid w:val="00DF4FC7"/>
    <w:rsid w:val="00DF65CE"/>
    <w:rsid w:val="00E029FB"/>
    <w:rsid w:val="00E06106"/>
    <w:rsid w:val="00E06ABB"/>
    <w:rsid w:val="00E06D1A"/>
    <w:rsid w:val="00E0719A"/>
    <w:rsid w:val="00E17AE7"/>
    <w:rsid w:val="00E212EC"/>
    <w:rsid w:val="00E21FAE"/>
    <w:rsid w:val="00E238A9"/>
    <w:rsid w:val="00E27764"/>
    <w:rsid w:val="00E30BCF"/>
    <w:rsid w:val="00E31FFF"/>
    <w:rsid w:val="00E33F79"/>
    <w:rsid w:val="00E36841"/>
    <w:rsid w:val="00E42AD3"/>
    <w:rsid w:val="00E4492E"/>
    <w:rsid w:val="00E52D24"/>
    <w:rsid w:val="00E54C57"/>
    <w:rsid w:val="00E55F4C"/>
    <w:rsid w:val="00E61164"/>
    <w:rsid w:val="00E65F46"/>
    <w:rsid w:val="00E7317D"/>
    <w:rsid w:val="00E737C1"/>
    <w:rsid w:val="00E855D2"/>
    <w:rsid w:val="00E85FC5"/>
    <w:rsid w:val="00EA166A"/>
    <w:rsid w:val="00EA2759"/>
    <w:rsid w:val="00EA693E"/>
    <w:rsid w:val="00EB2524"/>
    <w:rsid w:val="00EB41B4"/>
    <w:rsid w:val="00EB6B1D"/>
    <w:rsid w:val="00EB7119"/>
    <w:rsid w:val="00EC053F"/>
    <w:rsid w:val="00ED2211"/>
    <w:rsid w:val="00ED722C"/>
    <w:rsid w:val="00EE0A41"/>
    <w:rsid w:val="00EE5A51"/>
    <w:rsid w:val="00EE5A89"/>
    <w:rsid w:val="00EE745D"/>
    <w:rsid w:val="00EE7F29"/>
    <w:rsid w:val="00EF4993"/>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67D7C"/>
    <w:rsid w:val="00F7154A"/>
    <w:rsid w:val="00F77613"/>
    <w:rsid w:val="00F82553"/>
    <w:rsid w:val="00F8264E"/>
    <w:rsid w:val="00F84286"/>
    <w:rsid w:val="00F844EB"/>
    <w:rsid w:val="00F87630"/>
    <w:rsid w:val="00F92E6C"/>
    <w:rsid w:val="00F967BB"/>
    <w:rsid w:val="00FA34A6"/>
    <w:rsid w:val="00FA6890"/>
    <w:rsid w:val="00FA6D79"/>
    <w:rsid w:val="00FA7258"/>
    <w:rsid w:val="00FA7BAC"/>
    <w:rsid w:val="00FA7BB2"/>
    <w:rsid w:val="00FB0AF3"/>
    <w:rsid w:val="00FB419E"/>
    <w:rsid w:val="00FB594C"/>
    <w:rsid w:val="00FB5FDC"/>
    <w:rsid w:val="00FC2C99"/>
    <w:rsid w:val="00FC6052"/>
    <w:rsid w:val="00FD370E"/>
    <w:rsid w:val="00FD54A4"/>
    <w:rsid w:val="00FD75BA"/>
    <w:rsid w:val="00FE19AE"/>
    <w:rsid w:val="00FF100A"/>
    <w:rsid w:val="00FF1214"/>
    <w:rsid w:val="00FF2C9B"/>
    <w:rsid w:val="00FF3D90"/>
    <w:rsid w:val="00FF5EDA"/>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92BE6"/>
  <w15:chartTrackingRefBased/>
  <w15:docId w15:val="{8C0B6F96-1495-49FC-B2F6-BC3CF5314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5A"/>
  </w:style>
  <w:style w:type="paragraph" w:styleId="Heading1">
    <w:name w:val="heading 1"/>
    <w:basedOn w:val="Normal"/>
    <w:next w:val="Normal"/>
    <w:link w:val="Heading1Char"/>
    <w:uiPriority w:val="9"/>
    <w:qFormat/>
    <w:rsid w:val="00EA275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74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D6E"/>
  </w:style>
  <w:style w:type="paragraph" w:styleId="Footer">
    <w:name w:val="footer"/>
    <w:basedOn w:val="Normal"/>
    <w:link w:val="FooterChar"/>
    <w:uiPriority w:val="99"/>
    <w:unhideWhenUsed/>
    <w:rsid w:val="00456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D6E"/>
  </w:style>
  <w:style w:type="character" w:styleId="CommentReference">
    <w:name w:val="annotation reference"/>
    <w:basedOn w:val="DefaultParagraphFont"/>
    <w:uiPriority w:val="99"/>
    <w:semiHidden/>
    <w:unhideWhenUsed/>
    <w:rsid w:val="00B01642"/>
    <w:rPr>
      <w:sz w:val="16"/>
      <w:szCs w:val="16"/>
    </w:rPr>
  </w:style>
  <w:style w:type="paragraph" w:styleId="CommentText">
    <w:name w:val="annotation text"/>
    <w:basedOn w:val="Normal"/>
    <w:link w:val="CommentTextChar"/>
    <w:uiPriority w:val="99"/>
    <w:unhideWhenUsed/>
    <w:rsid w:val="00B01642"/>
    <w:pPr>
      <w:spacing w:line="240" w:lineRule="auto"/>
    </w:pPr>
    <w:rPr>
      <w:sz w:val="20"/>
      <w:szCs w:val="20"/>
    </w:rPr>
  </w:style>
  <w:style w:type="character" w:customStyle="1" w:styleId="CommentTextChar">
    <w:name w:val="Comment Text Char"/>
    <w:basedOn w:val="DefaultParagraphFont"/>
    <w:link w:val="CommentText"/>
    <w:uiPriority w:val="99"/>
    <w:rsid w:val="00B01642"/>
    <w:rPr>
      <w:sz w:val="20"/>
      <w:szCs w:val="20"/>
    </w:rPr>
  </w:style>
  <w:style w:type="paragraph" w:styleId="CommentSubject">
    <w:name w:val="annotation subject"/>
    <w:basedOn w:val="CommentText"/>
    <w:next w:val="CommentText"/>
    <w:link w:val="CommentSubjectChar"/>
    <w:uiPriority w:val="99"/>
    <w:semiHidden/>
    <w:unhideWhenUsed/>
    <w:rsid w:val="00B01642"/>
    <w:rPr>
      <w:b/>
      <w:bCs/>
    </w:rPr>
  </w:style>
  <w:style w:type="character" w:customStyle="1" w:styleId="CommentSubjectChar">
    <w:name w:val="Comment Subject Char"/>
    <w:basedOn w:val="CommentTextChar"/>
    <w:link w:val="CommentSubject"/>
    <w:uiPriority w:val="99"/>
    <w:semiHidden/>
    <w:rsid w:val="00B01642"/>
    <w:rPr>
      <w:b/>
      <w:bCs/>
      <w:sz w:val="20"/>
      <w:szCs w:val="20"/>
    </w:rPr>
  </w:style>
  <w:style w:type="character" w:styleId="Hyperlink">
    <w:name w:val="Hyperlink"/>
    <w:basedOn w:val="DefaultParagraphFont"/>
    <w:uiPriority w:val="99"/>
    <w:unhideWhenUsed/>
    <w:rsid w:val="009166EF"/>
    <w:rPr>
      <w:color w:val="0563C1" w:themeColor="hyperlink"/>
      <w:u w:val="single"/>
    </w:rPr>
  </w:style>
  <w:style w:type="character" w:styleId="UnresolvedMention">
    <w:name w:val="Unresolved Mention"/>
    <w:basedOn w:val="DefaultParagraphFont"/>
    <w:uiPriority w:val="99"/>
    <w:semiHidden/>
    <w:unhideWhenUsed/>
    <w:rsid w:val="009166EF"/>
    <w:rPr>
      <w:color w:val="605E5C"/>
      <w:shd w:val="clear" w:color="auto" w:fill="E1DFDD"/>
    </w:rPr>
  </w:style>
  <w:style w:type="paragraph" w:styleId="ListParagraph">
    <w:name w:val="List Paragraph"/>
    <w:basedOn w:val="Normal"/>
    <w:uiPriority w:val="34"/>
    <w:qFormat/>
    <w:rsid w:val="00FA7BAC"/>
    <w:pPr>
      <w:ind w:left="720"/>
      <w:contextualSpacing/>
    </w:pPr>
  </w:style>
  <w:style w:type="character" w:customStyle="1" w:styleId="Heading1Char">
    <w:name w:val="Heading 1 Char"/>
    <w:basedOn w:val="DefaultParagraphFont"/>
    <w:link w:val="Heading1"/>
    <w:uiPriority w:val="9"/>
    <w:rsid w:val="00EA2759"/>
    <w:rPr>
      <w:rFonts w:asciiTheme="majorHAnsi" w:eastAsiaTheme="majorEastAsia" w:hAnsiTheme="majorHAnsi" w:cstheme="majorBidi"/>
      <w:b/>
      <w:color w:val="000000" w:themeColor="text1"/>
      <w:sz w:val="32"/>
      <w:szCs w:val="32"/>
    </w:rPr>
  </w:style>
  <w:style w:type="paragraph" w:styleId="Revision">
    <w:name w:val="Revision"/>
    <w:hidden/>
    <w:uiPriority w:val="99"/>
    <w:semiHidden/>
    <w:rsid w:val="005B3DD0"/>
    <w:pPr>
      <w:spacing w:after="0" w:line="240" w:lineRule="auto"/>
    </w:pPr>
  </w:style>
  <w:style w:type="character" w:customStyle="1" w:styleId="cf01">
    <w:name w:val="cf01"/>
    <w:basedOn w:val="DefaultParagraphFont"/>
    <w:rsid w:val="00BA0C0C"/>
    <w:rPr>
      <w:rFonts w:ascii="Segoe UI" w:hAnsi="Segoe UI" w:cs="Segoe UI" w:hint="default"/>
      <w:sz w:val="18"/>
      <w:szCs w:val="18"/>
    </w:rPr>
  </w:style>
  <w:style w:type="character" w:styleId="FollowedHyperlink">
    <w:name w:val="FollowedHyperlink"/>
    <w:basedOn w:val="DefaultParagraphFont"/>
    <w:uiPriority w:val="99"/>
    <w:semiHidden/>
    <w:unhideWhenUsed/>
    <w:rsid w:val="006B0B3F"/>
    <w:rPr>
      <w:color w:val="954F72" w:themeColor="followedHyperlink"/>
      <w:u w:val="single"/>
    </w:rPr>
  </w:style>
  <w:style w:type="character" w:styleId="LineNumber">
    <w:name w:val="line number"/>
    <w:basedOn w:val="DefaultParagraphFont"/>
    <w:uiPriority w:val="99"/>
    <w:semiHidden/>
    <w:unhideWhenUsed/>
    <w:rsid w:val="00497477"/>
  </w:style>
  <w:style w:type="character" w:customStyle="1" w:styleId="Heading2Char">
    <w:name w:val="Heading 2 Char"/>
    <w:basedOn w:val="DefaultParagraphFont"/>
    <w:link w:val="Heading2"/>
    <w:uiPriority w:val="9"/>
    <w:rsid w:val="00474C2D"/>
    <w:rPr>
      <w:rFonts w:asciiTheme="majorHAnsi" w:eastAsiaTheme="majorEastAsia" w:hAnsiTheme="majorHAnsi" w:cstheme="majorBidi"/>
      <w:color w:val="2F5496" w:themeColor="accent1" w:themeShade="BF"/>
      <w:sz w:val="26"/>
      <w:szCs w:val="26"/>
    </w:rPr>
  </w:style>
  <w:style w:type="table" w:customStyle="1" w:styleId="Table">
    <w:name w:val="Table"/>
    <w:semiHidden/>
    <w:unhideWhenUsed/>
    <w:qFormat/>
    <w:rsid w:val="00C5528A"/>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SourceCode">
    <w:name w:val="Source Code"/>
    <w:basedOn w:val="Normal"/>
    <w:rsid w:val="00DB12E7"/>
    <w:pPr>
      <w:shd w:val="clear" w:color="auto" w:fill="F1F3F5"/>
      <w:wordWrap w:val="0"/>
    </w:pPr>
  </w:style>
  <w:style w:type="character" w:customStyle="1" w:styleId="StringTok">
    <w:name w:val="StringTok"/>
    <w:rsid w:val="00DB12E7"/>
    <w:rPr>
      <w:color w:val="20794D"/>
      <w:shd w:val="clear" w:color="auto" w:fill="F1F3F5"/>
    </w:rPr>
  </w:style>
  <w:style w:type="character" w:customStyle="1" w:styleId="Verbatim">
    <w:name w:val="Verbatim"/>
    <w:basedOn w:val="cf01"/>
    <w:uiPriority w:val="1"/>
    <w:qFormat/>
    <w:rsid w:val="00033C29"/>
    <w:rPr>
      <w:rFonts w:ascii="Monaco" w:hAnsi="Monaco"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58738">
      <w:bodyDiv w:val="1"/>
      <w:marLeft w:val="0"/>
      <w:marRight w:val="0"/>
      <w:marTop w:val="0"/>
      <w:marBottom w:val="0"/>
      <w:divBdr>
        <w:top w:val="none" w:sz="0" w:space="0" w:color="auto"/>
        <w:left w:val="none" w:sz="0" w:space="0" w:color="auto"/>
        <w:bottom w:val="none" w:sz="0" w:space="0" w:color="auto"/>
        <w:right w:val="none" w:sz="0" w:space="0" w:color="auto"/>
      </w:divBdr>
    </w:div>
    <w:div w:id="1063333728">
      <w:bodyDiv w:val="1"/>
      <w:marLeft w:val="0"/>
      <w:marRight w:val="0"/>
      <w:marTop w:val="0"/>
      <w:marBottom w:val="0"/>
      <w:divBdr>
        <w:top w:val="none" w:sz="0" w:space="0" w:color="auto"/>
        <w:left w:val="none" w:sz="0" w:space="0" w:color="auto"/>
        <w:bottom w:val="none" w:sz="0" w:space="0" w:color="auto"/>
        <w:right w:val="none" w:sz="0" w:space="0" w:color="auto"/>
      </w:divBdr>
    </w:div>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 w:id="1201942276">
      <w:bodyDiv w:val="1"/>
      <w:marLeft w:val="0"/>
      <w:marRight w:val="0"/>
      <w:marTop w:val="0"/>
      <w:marBottom w:val="0"/>
      <w:divBdr>
        <w:top w:val="none" w:sz="0" w:space="0" w:color="auto"/>
        <w:left w:val="none" w:sz="0" w:space="0" w:color="auto"/>
        <w:bottom w:val="none" w:sz="0" w:space="0" w:color="auto"/>
        <w:right w:val="none" w:sz="0" w:space="0" w:color="auto"/>
      </w:divBdr>
    </w:div>
    <w:div w:id="1326979599">
      <w:bodyDiv w:val="1"/>
      <w:marLeft w:val="0"/>
      <w:marRight w:val="0"/>
      <w:marTop w:val="0"/>
      <w:marBottom w:val="0"/>
      <w:divBdr>
        <w:top w:val="none" w:sz="0" w:space="0" w:color="auto"/>
        <w:left w:val="none" w:sz="0" w:space="0" w:color="auto"/>
        <w:bottom w:val="none" w:sz="0" w:space="0" w:color="auto"/>
        <w:right w:val="none" w:sz="0" w:space="0" w:color="auto"/>
      </w:divBdr>
    </w:div>
    <w:div w:id="1573004682">
      <w:bodyDiv w:val="1"/>
      <w:marLeft w:val="0"/>
      <w:marRight w:val="0"/>
      <w:marTop w:val="0"/>
      <w:marBottom w:val="0"/>
      <w:divBdr>
        <w:top w:val="none" w:sz="0" w:space="0" w:color="auto"/>
        <w:left w:val="none" w:sz="0" w:space="0" w:color="auto"/>
        <w:bottom w:val="none" w:sz="0" w:space="0" w:color="auto"/>
        <w:right w:val="none" w:sz="0" w:space="0" w:color="auto"/>
      </w:divBdr>
    </w:div>
    <w:div w:id="1773159753">
      <w:bodyDiv w:val="1"/>
      <w:marLeft w:val="0"/>
      <w:marRight w:val="0"/>
      <w:marTop w:val="0"/>
      <w:marBottom w:val="0"/>
      <w:divBdr>
        <w:top w:val="none" w:sz="0" w:space="0" w:color="auto"/>
        <w:left w:val="none" w:sz="0" w:space="0" w:color="auto"/>
        <w:bottom w:val="none" w:sz="0" w:space="0" w:color="auto"/>
        <w:right w:val="none" w:sz="0" w:space="0" w:color="auto"/>
      </w:divBdr>
    </w:div>
    <w:div w:id="203811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7.png"/><Relationship Id="rId21" Type="http://schemas.openxmlformats.org/officeDocument/2006/relationships/header" Target="header6.xm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5.xml"/><Relationship Id="rId29" Type="http://schemas.openxmlformats.org/officeDocument/2006/relationships/hyperlink" Target="https://doi.org/10.1007/s12061-021-09429-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hyperlink" Target="https://doi.org/10.13140/RG.2.2.32533.7472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hyperlink" Target="https://doi.org/10.1007/978-981-19-6059-8_11" TargetMode="External"/><Relationship Id="rId35" Type="http://schemas.openxmlformats.org/officeDocument/2006/relationships/image" Target="media/image13.png"/><Relationship Id="rId8" Type="http://schemas.openxmlformats.org/officeDocument/2006/relationships/hyperlink" Target="mailto:haziq.jamil@ubd.edu.b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ollama/olla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113EC-0C59-467B-B398-EDA0A9C6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33</Pages>
  <Words>8764</Words>
  <Characters>49957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Kotowski, Sven P. (ELS-AMS)</dc:creator>
  <cp:keywords/>
  <dc:description/>
  <cp:lastModifiedBy>Dr Md Haziq Md Jamil</cp:lastModifiedBy>
  <cp:revision>1</cp:revision>
  <cp:lastPrinted>2023-04-26T11:39:00Z</cp:lastPrinted>
  <dcterms:created xsi:type="dcterms:W3CDTF">2024-09-23T15:09:00Z</dcterms:created>
  <dcterms:modified xsi:type="dcterms:W3CDTF">2025-03-06T09:08:00Z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2023-04-26T12:04:21Z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91a67e4b-3e0a-484f-879f-82e1ce522576</vt:lpwstr>
  </property>
  <property fmtid="{D5CDD505-2E9C-101B-9397-08002B2CF9AE}" pid="8" name="MSIP_Label_549ac42a-3eb4-4074-b885-aea26bd6241e_ContentBits">
    <vt:lpwstr>0</vt:lpwstr>
  </property>
</Properties>
</file>